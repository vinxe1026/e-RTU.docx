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AD7E2" w14:textId="7D69BDB0" w:rsidR="004B438E" w:rsidRDefault="00AC364E" w:rsidP="005C25AA">
      <w:pPr>
        <w:jc w:val="center"/>
        <w:rPr>
          <w:rFonts w:ascii="Times New Roman" w:hAnsi="Times New Roman" w:cs="Times New Roman"/>
          <w:b/>
          <w:sz w:val="24"/>
          <w:szCs w:val="24"/>
        </w:rPr>
      </w:pPr>
      <w:proofErr w:type="spellStart"/>
      <w:r>
        <w:rPr>
          <w:rFonts w:ascii="Times New Roman" w:hAnsi="Times New Roman" w:cs="Times New Roman"/>
          <w:b/>
          <w:sz w:val="24"/>
          <w:szCs w:val="24"/>
        </w:rPr>
        <w:t>sss</w:t>
      </w:r>
      <w:r w:rsidR="004B438E">
        <w:rPr>
          <w:rFonts w:ascii="Times New Roman" w:hAnsi="Times New Roman" w:cs="Times New Roman"/>
          <w:b/>
          <w:sz w:val="24"/>
          <w:szCs w:val="24"/>
        </w:rPr>
        <w:t>ANTI</w:t>
      </w:r>
      <w:proofErr w:type="spellEnd"/>
      <w:r w:rsidR="007D47FB">
        <w:rPr>
          <w:rFonts w:ascii="Times New Roman" w:hAnsi="Times New Roman" w:cs="Times New Roman"/>
          <w:b/>
          <w:sz w:val="24"/>
          <w:szCs w:val="24"/>
        </w:rPr>
        <w:t>-</w:t>
      </w:r>
      <w:r w:rsidR="004B438E">
        <w:rPr>
          <w:rFonts w:ascii="Times New Roman" w:hAnsi="Times New Roman" w:cs="Times New Roman"/>
          <w:b/>
          <w:sz w:val="24"/>
          <w:szCs w:val="24"/>
        </w:rPr>
        <w:t>CHEATING PLUG-IN FOR E-RTU</w:t>
      </w:r>
    </w:p>
    <w:p w14:paraId="6A51098C" w14:textId="580B6191" w:rsidR="005C25AA" w:rsidRPr="00592F92" w:rsidRDefault="005C25AA" w:rsidP="005C25AA">
      <w:pPr>
        <w:jc w:val="center"/>
        <w:rPr>
          <w:rFonts w:ascii="Times New Roman" w:hAnsi="Times New Roman" w:cs="Times New Roman"/>
          <w:b/>
          <w:sz w:val="24"/>
          <w:szCs w:val="24"/>
        </w:rPr>
      </w:pPr>
      <w:r w:rsidRPr="00592F92">
        <w:rPr>
          <w:rFonts w:ascii="Times New Roman" w:hAnsi="Times New Roman" w:cs="Times New Roman"/>
          <w:b/>
          <w:sz w:val="24"/>
          <w:szCs w:val="24"/>
        </w:rPr>
        <w:t>A Capstone Project &amp; Research 1</w:t>
      </w:r>
    </w:p>
    <w:p w14:paraId="41E8411C" w14:textId="77777777" w:rsidR="005C25AA" w:rsidRPr="00592F92" w:rsidRDefault="005C25AA" w:rsidP="005C25AA">
      <w:pPr>
        <w:jc w:val="center"/>
        <w:rPr>
          <w:rFonts w:ascii="Times New Roman" w:hAnsi="Times New Roman" w:cs="Times New Roman"/>
          <w:b/>
          <w:sz w:val="24"/>
          <w:szCs w:val="24"/>
        </w:rPr>
      </w:pPr>
    </w:p>
    <w:p w14:paraId="0616B5AD" w14:textId="77777777" w:rsidR="005C25AA" w:rsidRPr="00592F92" w:rsidRDefault="005C25AA" w:rsidP="005C25AA">
      <w:pPr>
        <w:jc w:val="center"/>
        <w:rPr>
          <w:rFonts w:ascii="Times New Roman" w:hAnsi="Times New Roman" w:cs="Times New Roman"/>
          <w:b/>
          <w:sz w:val="24"/>
          <w:szCs w:val="24"/>
        </w:rPr>
      </w:pPr>
      <w:r w:rsidRPr="00592F92">
        <w:rPr>
          <w:rFonts w:ascii="Times New Roman" w:hAnsi="Times New Roman" w:cs="Times New Roman"/>
          <w:b/>
          <w:sz w:val="24"/>
          <w:szCs w:val="24"/>
        </w:rPr>
        <w:t xml:space="preserve">Presented to the Faculty of the Engineering, Architecture and Technology </w:t>
      </w:r>
    </w:p>
    <w:p w14:paraId="304473E8" w14:textId="77777777" w:rsidR="005C25AA" w:rsidRPr="00592F92" w:rsidRDefault="005C25AA" w:rsidP="005C25AA">
      <w:pPr>
        <w:jc w:val="center"/>
        <w:rPr>
          <w:rFonts w:ascii="Times New Roman" w:hAnsi="Times New Roman" w:cs="Times New Roman"/>
          <w:b/>
          <w:sz w:val="24"/>
          <w:szCs w:val="24"/>
        </w:rPr>
      </w:pPr>
    </w:p>
    <w:p w14:paraId="4D1F5EC0" w14:textId="77777777" w:rsidR="005C25AA" w:rsidRPr="00592F92" w:rsidRDefault="005C25AA" w:rsidP="005C25AA">
      <w:pPr>
        <w:jc w:val="center"/>
        <w:rPr>
          <w:rFonts w:ascii="Times New Roman" w:hAnsi="Times New Roman" w:cs="Times New Roman"/>
          <w:b/>
          <w:sz w:val="24"/>
          <w:szCs w:val="24"/>
        </w:rPr>
      </w:pPr>
      <w:r w:rsidRPr="00592F92">
        <w:rPr>
          <w:rFonts w:ascii="Times New Roman" w:hAnsi="Times New Roman" w:cs="Times New Roman"/>
          <w:b/>
          <w:sz w:val="24"/>
          <w:szCs w:val="24"/>
        </w:rPr>
        <w:t>RIZAL TECHNOLOGICAL UNIVERSITY</w:t>
      </w:r>
    </w:p>
    <w:p w14:paraId="4782D2ED" w14:textId="77777777" w:rsidR="005C25AA" w:rsidRPr="00592F92" w:rsidRDefault="005C25AA" w:rsidP="005C25AA">
      <w:pPr>
        <w:jc w:val="center"/>
        <w:rPr>
          <w:rFonts w:ascii="Times New Roman" w:hAnsi="Times New Roman" w:cs="Times New Roman"/>
          <w:sz w:val="24"/>
          <w:szCs w:val="24"/>
        </w:rPr>
      </w:pPr>
      <w:proofErr w:type="spellStart"/>
      <w:r w:rsidRPr="00592F92">
        <w:rPr>
          <w:rFonts w:ascii="Times New Roman" w:hAnsi="Times New Roman" w:cs="Times New Roman"/>
          <w:sz w:val="24"/>
          <w:szCs w:val="24"/>
        </w:rPr>
        <w:t>Bgry</w:t>
      </w:r>
      <w:proofErr w:type="spellEnd"/>
      <w:r w:rsidRPr="00592F92">
        <w:rPr>
          <w:rFonts w:ascii="Times New Roman" w:hAnsi="Times New Roman" w:cs="Times New Roman"/>
          <w:sz w:val="24"/>
          <w:szCs w:val="24"/>
        </w:rPr>
        <w:t xml:space="preserve">. </w:t>
      </w:r>
      <w:proofErr w:type="spellStart"/>
      <w:r w:rsidRPr="00592F92">
        <w:rPr>
          <w:rFonts w:ascii="Times New Roman" w:hAnsi="Times New Roman" w:cs="Times New Roman"/>
          <w:sz w:val="24"/>
          <w:szCs w:val="24"/>
        </w:rPr>
        <w:t>Malamig</w:t>
      </w:r>
      <w:proofErr w:type="spellEnd"/>
      <w:r w:rsidRPr="00592F92">
        <w:rPr>
          <w:rFonts w:ascii="Times New Roman" w:hAnsi="Times New Roman" w:cs="Times New Roman"/>
          <w:sz w:val="24"/>
          <w:szCs w:val="24"/>
        </w:rPr>
        <w:t xml:space="preserve">, Boni Avenue </w:t>
      </w:r>
    </w:p>
    <w:p w14:paraId="00E2AC83" w14:textId="0E7138AC" w:rsidR="005C25AA" w:rsidRPr="00592F92" w:rsidRDefault="00221011" w:rsidP="00221011">
      <w:pPr>
        <w:tabs>
          <w:tab w:val="left" w:pos="2760"/>
          <w:tab w:val="center" w:pos="432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C25AA" w:rsidRPr="00592F92">
        <w:rPr>
          <w:rFonts w:ascii="Times New Roman" w:hAnsi="Times New Roman" w:cs="Times New Roman"/>
          <w:sz w:val="24"/>
          <w:szCs w:val="24"/>
        </w:rPr>
        <w:t>Mandaluyong City</w:t>
      </w:r>
    </w:p>
    <w:p w14:paraId="1300CBF9" w14:textId="77777777" w:rsidR="005C25AA" w:rsidRPr="00592F92" w:rsidRDefault="005C25AA" w:rsidP="005C25AA">
      <w:pPr>
        <w:jc w:val="center"/>
        <w:rPr>
          <w:rFonts w:ascii="Times New Roman" w:hAnsi="Times New Roman" w:cs="Times New Roman"/>
          <w:sz w:val="24"/>
          <w:szCs w:val="24"/>
        </w:rPr>
      </w:pPr>
    </w:p>
    <w:p w14:paraId="209DD3A5" w14:textId="77777777" w:rsidR="005C25AA" w:rsidRPr="00592F92" w:rsidRDefault="005C25AA" w:rsidP="005C25AA">
      <w:pPr>
        <w:jc w:val="center"/>
        <w:rPr>
          <w:rFonts w:ascii="Times New Roman" w:hAnsi="Times New Roman" w:cs="Times New Roman"/>
          <w:sz w:val="24"/>
          <w:szCs w:val="24"/>
        </w:rPr>
      </w:pPr>
      <w:r w:rsidRPr="00592F92">
        <w:rPr>
          <w:rFonts w:ascii="Times New Roman" w:hAnsi="Times New Roman" w:cs="Times New Roman"/>
          <w:sz w:val="24"/>
          <w:szCs w:val="24"/>
        </w:rPr>
        <w:t>In Partial Fulfillment of the Requirements for the Degree of</w:t>
      </w:r>
    </w:p>
    <w:p w14:paraId="61CD2B28" w14:textId="77777777" w:rsidR="005C25AA" w:rsidRPr="00592F92" w:rsidRDefault="005C25AA" w:rsidP="005C25AA">
      <w:pPr>
        <w:jc w:val="center"/>
        <w:rPr>
          <w:rFonts w:ascii="Times New Roman" w:hAnsi="Times New Roman" w:cs="Times New Roman"/>
          <w:sz w:val="24"/>
          <w:szCs w:val="24"/>
        </w:rPr>
      </w:pPr>
      <w:r w:rsidRPr="00592F92">
        <w:rPr>
          <w:rFonts w:ascii="Times New Roman" w:hAnsi="Times New Roman" w:cs="Times New Roman"/>
          <w:sz w:val="24"/>
          <w:szCs w:val="24"/>
        </w:rPr>
        <w:t>Bachelor of Science in Information Technology</w:t>
      </w:r>
    </w:p>
    <w:p w14:paraId="16FD874C" w14:textId="77777777" w:rsidR="005C25AA" w:rsidRPr="00592F92" w:rsidRDefault="005C25AA" w:rsidP="005C25AA">
      <w:pPr>
        <w:rPr>
          <w:rFonts w:ascii="Times New Roman" w:hAnsi="Times New Roman" w:cs="Times New Roman"/>
          <w:sz w:val="24"/>
          <w:szCs w:val="24"/>
        </w:rPr>
      </w:pPr>
    </w:p>
    <w:p w14:paraId="173C1DAB" w14:textId="77777777" w:rsidR="005C25AA" w:rsidRPr="00592F92" w:rsidRDefault="005C25AA" w:rsidP="005C25AA">
      <w:pPr>
        <w:jc w:val="center"/>
        <w:rPr>
          <w:rFonts w:ascii="Times New Roman" w:hAnsi="Times New Roman" w:cs="Times New Roman"/>
          <w:b/>
          <w:sz w:val="24"/>
          <w:szCs w:val="24"/>
        </w:rPr>
      </w:pPr>
      <w:r w:rsidRPr="00592F92">
        <w:rPr>
          <w:rFonts w:ascii="Times New Roman" w:hAnsi="Times New Roman" w:cs="Times New Roman"/>
          <w:b/>
          <w:sz w:val="24"/>
          <w:szCs w:val="24"/>
        </w:rPr>
        <w:t xml:space="preserve">Department of Information Technology </w:t>
      </w:r>
    </w:p>
    <w:p w14:paraId="784ADF4B" w14:textId="77777777" w:rsidR="005C25AA" w:rsidRPr="00592F92" w:rsidRDefault="005C25AA" w:rsidP="005C25AA">
      <w:pPr>
        <w:jc w:val="center"/>
        <w:rPr>
          <w:rFonts w:ascii="Times New Roman" w:hAnsi="Times New Roman" w:cs="Times New Roman"/>
          <w:sz w:val="24"/>
          <w:szCs w:val="24"/>
        </w:rPr>
      </w:pPr>
      <w:r w:rsidRPr="00592F92">
        <w:rPr>
          <w:rFonts w:ascii="Times New Roman" w:hAnsi="Times New Roman" w:cs="Times New Roman"/>
          <w:sz w:val="24"/>
          <w:szCs w:val="24"/>
        </w:rPr>
        <w:t>by</w:t>
      </w:r>
    </w:p>
    <w:p w14:paraId="6B652699" w14:textId="77777777" w:rsidR="005C25AA" w:rsidRPr="00592F92" w:rsidRDefault="005C25AA" w:rsidP="005C25AA">
      <w:pPr>
        <w:rPr>
          <w:rFonts w:ascii="Times New Roman" w:hAnsi="Times New Roman" w:cs="Times New Roman"/>
          <w:sz w:val="24"/>
          <w:szCs w:val="24"/>
        </w:rPr>
      </w:pPr>
    </w:p>
    <w:p w14:paraId="22869A38" w14:textId="77777777" w:rsidR="005C25AA" w:rsidRPr="00592F92" w:rsidRDefault="005C25AA" w:rsidP="005C25AA">
      <w:pPr>
        <w:jc w:val="center"/>
        <w:rPr>
          <w:rFonts w:ascii="Times New Roman" w:hAnsi="Times New Roman" w:cs="Times New Roman"/>
          <w:b/>
          <w:sz w:val="24"/>
          <w:szCs w:val="24"/>
        </w:rPr>
      </w:pPr>
      <w:bookmarkStart w:id="0" w:name="_Hlk148968014"/>
      <w:r w:rsidRPr="00592F92">
        <w:rPr>
          <w:rFonts w:ascii="Times New Roman" w:hAnsi="Times New Roman" w:cs="Times New Roman"/>
          <w:b/>
          <w:sz w:val="24"/>
          <w:szCs w:val="24"/>
        </w:rPr>
        <w:t>Arandia, Al Vince R.</w:t>
      </w:r>
    </w:p>
    <w:p w14:paraId="20D719B5" w14:textId="77777777" w:rsidR="005C25AA" w:rsidRPr="00592F92" w:rsidRDefault="005C25AA" w:rsidP="005C25AA">
      <w:pPr>
        <w:jc w:val="center"/>
        <w:rPr>
          <w:rFonts w:ascii="Times New Roman" w:hAnsi="Times New Roman" w:cs="Times New Roman"/>
          <w:b/>
          <w:sz w:val="24"/>
          <w:szCs w:val="24"/>
        </w:rPr>
      </w:pPr>
      <w:r w:rsidRPr="00592F92">
        <w:rPr>
          <w:rFonts w:ascii="Times New Roman" w:hAnsi="Times New Roman" w:cs="Times New Roman"/>
          <w:b/>
          <w:sz w:val="24"/>
          <w:szCs w:val="24"/>
        </w:rPr>
        <w:t>Dela Torre, Pamela Rose P.</w:t>
      </w:r>
    </w:p>
    <w:p w14:paraId="7701F38A" w14:textId="77777777" w:rsidR="005C25AA" w:rsidRPr="00592F92" w:rsidRDefault="005C25AA" w:rsidP="005C25AA">
      <w:pPr>
        <w:jc w:val="center"/>
        <w:rPr>
          <w:rFonts w:ascii="Times New Roman" w:hAnsi="Times New Roman" w:cs="Times New Roman"/>
          <w:b/>
          <w:sz w:val="24"/>
          <w:szCs w:val="24"/>
        </w:rPr>
      </w:pPr>
      <w:proofErr w:type="spellStart"/>
      <w:r w:rsidRPr="00592F92">
        <w:rPr>
          <w:rFonts w:ascii="Times New Roman" w:hAnsi="Times New Roman" w:cs="Times New Roman"/>
          <w:b/>
          <w:sz w:val="24"/>
          <w:szCs w:val="24"/>
        </w:rPr>
        <w:t>Delposo</w:t>
      </w:r>
      <w:proofErr w:type="spellEnd"/>
      <w:r w:rsidRPr="00592F92">
        <w:rPr>
          <w:rFonts w:ascii="Times New Roman" w:hAnsi="Times New Roman" w:cs="Times New Roman"/>
          <w:b/>
          <w:sz w:val="24"/>
          <w:szCs w:val="24"/>
        </w:rPr>
        <w:t>, Renzi B.</w:t>
      </w:r>
    </w:p>
    <w:p w14:paraId="20E8FD94" w14:textId="77777777" w:rsidR="005C25AA" w:rsidRPr="00592F92" w:rsidRDefault="005C25AA" w:rsidP="005C25AA">
      <w:pPr>
        <w:jc w:val="center"/>
        <w:rPr>
          <w:rFonts w:ascii="Times New Roman" w:hAnsi="Times New Roman" w:cs="Times New Roman"/>
          <w:b/>
          <w:sz w:val="24"/>
          <w:szCs w:val="24"/>
        </w:rPr>
      </w:pPr>
      <w:r w:rsidRPr="00592F92">
        <w:rPr>
          <w:rFonts w:ascii="Times New Roman" w:hAnsi="Times New Roman" w:cs="Times New Roman"/>
          <w:b/>
          <w:sz w:val="24"/>
          <w:szCs w:val="24"/>
        </w:rPr>
        <w:t>Diestro, Clisheyl Ruth C.</w:t>
      </w:r>
    </w:p>
    <w:p w14:paraId="2554E7C4" w14:textId="77777777" w:rsidR="005C25AA" w:rsidRPr="00592F92" w:rsidRDefault="005C25AA" w:rsidP="005C25AA">
      <w:pPr>
        <w:jc w:val="center"/>
        <w:rPr>
          <w:rFonts w:ascii="Times New Roman" w:hAnsi="Times New Roman" w:cs="Times New Roman"/>
          <w:b/>
          <w:sz w:val="24"/>
          <w:szCs w:val="24"/>
        </w:rPr>
      </w:pPr>
      <w:r w:rsidRPr="00592F92">
        <w:rPr>
          <w:rFonts w:ascii="Times New Roman" w:hAnsi="Times New Roman" w:cs="Times New Roman"/>
          <w:b/>
          <w:sz w:val="24"/>
          <w:szCs w:val="24"/>
        </w:rPr>
        <w:t>Santos, Angelica A.</w:t>
      </w:r>
      <w:bookmarkEnd w:id="0"/>
    </w:p>
    <w:p w14:paraId="1158167A" w14:textId="77777777" w:rsidR="005C25AA" w:rsidRPr="00592F92" w:rsidRDefault="005C25AA" w:rsidP="00F7200A">
      <w:pPr>
        <w:rPr>
          <w:rFonts w:ascii="Times New Roman" w:hAnsi="Times New Roman" w:cs="Times New Roman"/>
          <w:b/>
          <w:sz w:val="24"/>
          <w:szCs w:val="24"/>
        </w:rPr>
      </w:pPr>
    </w:p>
    <w:p w14:paraId="7B943AF5" w14:textId="5DF500B0" w:rsidR="00A16832" w:rsidRDefault="0061463A" w:rsidP="00A16832">
      <w:pPr>
        <w:jc w:val="center"/>
        <w:rPr>
          <w:rFonts w:ascii="Times New Roman" w:hAnsi="Times New Roman" w:cs="Times New Roman"/>
          <w:sz w:val="24"/>
          <w:szCs w:val="24"/>
        </w:rPr>
      </w:pPr>
      <w:r>
        <w:rPr>
          <w:rFonts w:ascii="Times New Roman" w:hAnsi="Times New Roman" w:cs="Times New Roman"/>
          <w:sz w:val="24"/>
          <w:szCs w:val="24"/>
        </w:rPr>
        <w:t>December</w:t>
      </w:r>
      <w:r w:rsidR="005C25AA" w:rsidRPr="00592F92">
        <w:rPr>
          <w:rFonts w:ascii="Times New Roman" w:hAnsi="Times New Roman" w:cs="Times New Roman"/>
          <w:sz w:val="24"/>
          <w:szCs w:val="24"/>
        </w:rPr>
        <w:t xml:space="preserve"> 2023</w:t>
      </w:r>
    </w:p>
    <w:p w14:paraId="2237D4B4" w14:textId="7CA25B44" w:rsidR="005C25AA" w:rsidRPr="00A16832" w:rsidRDefault="005C25AA" w:rsidP="00A16832">
      <w:pPr>
        <w:jc w:val="center"/>
        <w:rPr>
          <w:rFonts w:ascii="Times New Roman" w:hAnsi="Times New Roman" w:cs="Times New Roman"/>
          <w:sz w:val="24"/>
          <w:szCs w:val="24"/>
        </w:rPr>
      </w:pPr>
      <w:r>
        <w:rPr>
          <w:rFonts w:ascii="Times New Roman" w:hAnsi="Times New Roman"/>
          <w:b/>
          <w:sz w:val="24"/>
          <w:szCs w:val="24"/>
        </w:rPr>
        <w:tab/>
      </w:r>
    </w:p>
    <w:p w14:paraId="52E7B19D" w14:textId="77777777" w:rsidR="005C25AA" w:rsidRPr="00592F92" w:rsidRDefault="005C25AA" w:rsidP="005C25AA">
      <w:pPr>
        <w:jc w:val="center"/>
        <w:rPr>
          <w:rFonts w:ascii="Times New Roman" w:hAnsi="Times New Roman" w:cs="Times New Roman"/>
          <w:b/>
          <w:bCs/>
          <w:sz w:val="24"/>
          <w:szCs w:val="24"/>
        </w:rPr>
      </w:pPr>
      <w:r w:rsidRPr="009C60B2">
        <w:rPr>
          <w:rFonts w:ascii="Times New Roman" w:hAnsi="Times New Roman"/>
          <w:b/>
          <w:sz w:val="24"/>
          <w:szCs w:val="24"/>
        </w:rPr>
        <w:lastRenderedPageBreak/>
        <w:t>APPROVAL SHEET</w:t>
      </w:r>
    </w:p>
    <w:p w14:paraId="1D95C508" w14:textId="5772810A" w:rsidR="005C25AA" w:rsidRPr="00592F92" w:rsidRDefault="005C25AA" w:rsidP="005C25AA">
      <w:pPr>
        <w:jc w:val="both"/>
        <w:rPr>
          <w:rFonts w:ascii="Times New Roman" w:hAnsi="Times New Roman" w:cs="Times New Roman"/>
          <w:sz w:val="24"/>
          <w:szCs w:val="24"/>
        </w:rPr>
      </w:pPr>
      <w:r w:rsidRPr="00592F92">
        <w:rPr>
          <w:rFonts w:ascii="Times New Roman" w:hAnsi="Times New Roman" w:cs="Times New Roman"/>
          <w:sz w:val="24"/>
          <w:szCs w:val="24"/>
        </w:rPr>
        <w:t xml:space="preserve">            This Capstone Project 1 entitled, </w:t>
      </w:r>
      <w:r w:rsidRPr="00592F92">
        <w:rPr>
          <w:rFonts w:ascii="Times New Roman" w:hAnsi="Times New Roman" w:cs="Times New Roman"/>
          <w:b/>
          <w:sz w:val="24"/>
          <w:szCs w:val="24"/>
        </w:rPr>
        <w:t>“</w:t>
      </w:r>
      <w:r w:rsidR="000F5518" w:rsidRPr="000F5518">
        <w:rPr>
          <w:rFonts w:ascii="Times New Roman" w:hAnsi="Times New Roman" w:cs="Times New Roman"/>
          <w:b/>
          <w:i/>
          <w:sz w:val="24"/>
          <w:szCs w:val="24"/>
        </w:rPr>
        <w:t>ANTI CHEATING PLUG-IN FOR E-RTU</w:t>
      </w:r>
      <w:r w:rsidRPr="00592F92">
        <w:rPr>
          <w:rFonts w:ascii="Times New Roman" w:hAnsi="Times New Roman" w:cs="Times New Roman"/>
          <w:b/>
          <w:i/>
          <w:sz w:val="24"/>
          <w:szCs w:val="24"/>
        </w:rPr>
        <w:t>”</w:t>
      </w:r>
      <w:r w:rsidRPr="00592F92">
        <w:rPr>
          <w:rFonts w:ascii="Times New Roman" w:hAnsi="Times New Roman" w:cs="Times New Roman"/>
          <w:b/>
          <w:sz w:val="24"/>
          <w:szCs w:val="24"/>
        </w:rPr>
        <w:t xml:space="preserve">, </w:t>
      </w:r>
      <w:r w:rsidRPr="00592F92">
        <w:rPr>
          <w:rFonts w:ascii="Times New Roman" w:hAnsi="Times New Roman" w:cs="Times New Roman"/>
          <w:sz w:val="24"/>
          <w:szCs w:val="24"/>
        </w:rPr>
        <w:t xml:space="preserve">prepared and submitted by AL VINCE R. ARANDIA, PAMELA ROSE P. DELA </w:t>
      </w:r>
      <w:proofErr w:type="gramStart"/>
      <w:r w:rsidRPr="00592F92">
        <w:rPr>
          <w:rFonts w:ascii="Times New Roman" w:hAnsi="Times New Roman" w:cs="Times New Roman"/>
          <w:sz w:val="24"/>
          <w:szCs w:val="24"/>
        </w:rPr>
        <w:t>TORRE,  in</w:t>
      </w:r>
      <w:proofErr w:type="gramEnd"/>
      <w:r w:rsidRPr="00592F92">
        <w:rPr>
          <w:rFonts w:ascii="Times New Roman" w:hAnsi="Times New Roman" w:cs="Times New Roman"/>
          <w:sz w:val="24"/>
          <w:szCs w:val="24"/>
        </w:rPr>
        <w:t xml:space="preserve"> partial fulfillment of the course requirements for the degree of BACHELOR OF SCIECNE IN INFORMATION TECHNOLOGY, has been examined and recommended for acceptance and approval for Oral Examination.</w:t>
      </w:r>
    </w:p>
    <w:p w14:paraId="15B47417" w14:textId="77777777" w:rsidR="005C25AA" w:rsidRPr="00592F92" w:rsidRDefault="005C25AA" w:rsidP="005C25AA">
      <w:pPr>
        <w:ind w:left="5040" w:firstLine="720"/>
        <w:rPr>
          <w:rFonts w:ascii="Times New Roman" w:hAnsi="Times New Roman" w:cs="Times New Roman"/>
          <w:b/>
          <w:sz w:val="24"/>
          <w:szCs w:val="24"/>
        </w:rPr>
      </w:pPr>
      <w:r w:rsidRPr="00592F92">
        <w:rPr>
          <w:rFonts w:ascii="Times New Roman" w:hAnsi="Times New Roman" w:cs="Times New Roman"/>
          <w:b/>
          <w:sz w:val="24"/>
          <w:szCs w:val="24"/>
        </w:rPr>
        <w:t>Engr. Greta Rosario</w:t>
      </w:r>
    </w:p>
    <w:p w14:paraId="46D641F7" w14:textId="77777777" w:rsidR="005C25AA" w:rsidRPr="00592F92" w:rsidRDefault="005C25AA" w:rsidP="005C25AA">
      <w:pPr>
        <w:jc w:val="both"/>
        <w:rPr>
          <w:rFonts w:ascii="Times New Roman" w:hAnsi="Times New Roman" w:cs="Times New Roman"/>
          <w:sz w:val="24"/>
          <w:szCs w:val="24"/>
        </w:rPr>
      </w:pPr>
      <w:r w:rsidRPr="00592F92">
        <w:rPr>
          <w:rFonts w:ascii="Times New Roman" w:hAnsi="Times New Roman" w:cs="Times New Roman"/>
          <w:sz w:val="24"/>
          <w:szCs w:val="24"/>
        </w:rPr>
        <w:t xml:space="preserve">                                                                                        </w:t>
      </w:r>
      <w:r w:rsidRPr="00592F92">
        <w:rPr>
          <w:rFonts w:ascii="Times New Roman" w:hAnsi="Times New Roman" w:cs="Times New Roman"/>
          <w:sz w:val="24"/>
          <w:szCs w:val="24"/>
        </w:rPr>
        <w:tab/>
      </w:r>
      <w:r w:rsidRPr="00592F92">
        <w:rPr>
          <w:rFonts w:ascii="Times New Roman" w:hAnsi="Times New Roman" w:cs="Times New Roman"/>
          <w:sz w:val="24"/>
          <w:szCs w:val="24"/>
        </w:rPr>
        <w:tab/>
        <w:t>Adviser</w:t>
      </w:r>
    </w:p>
    <w:p w14:paraId="24AD6FA2" w14:textId="77777777" w:rsidR="005C25AA" w:rsidRPr="00592F92" w:rsidRDefault="005C25AA" w:rsidP="005C25AA">
      <w:pPr>
        <w:jc w:val="both"/>
        <w:rPr>
          <w:rFonts w:ascii="Times New Roman" w:hAnsi="Times New Roman" w:cs="Times New Roman"/>
          <w:sz w:val="24"/>
          <w:szCs w:val="24"/>
        </w:rPr>
      </w:pPr>
      <w:r w:rsidRPr="00592F92">
        <w:rPr>
          <w:rFonts w:ascii="Times New Roman" w:hAnsi="Times New Roman" w:cs="Times New Roman"/>
          <w:sz w:val="24"/>
          <w:szCs w:val="24"/>
        </w:rPr>
        <w:t xml:space="preserve">       Approved by the Committee of Oral Examination on November 18, </w:t>
      </w:r>
      <w:proofErr w:type="gramStart"/>
      <w:r w:rsidRPr="00592F92">
        <w:rPr>
          <w:rFonts w:ascii="Times New Roman" w:hAnsi="Times New Roman" w:cs="Times New Roman"/>
          <w:sz w:val="24"/>
          <w:szCs w:val="24"/>
        </w:rPr>
        <w:t>2023</w:t>
      </w:r>
      <w:proofErr w:type="gramEnd"/>
      <w:r w:rsidRPr="00592F92">
        <w:rPr>
          <w:rFonts w:ascii="Times New Roman" w:hAnsi="Times New Roman" w:cs="Times New Roman"/>
          <w:sz w:val="24"/>
          <w:szCs w:val="24"/>
        </w:rPr>
        <w:t xml:space="preserve"> with a grade of ____.</w:t>
      </w:r>
    </w:p>
    <w:p w14:paraId="2CA05798" w14:textId="4AEB2CA5" w:rsidR="005C25AA" w:rsidRPr="00592F92" w:rsidRDefault="005C25AA" w:rsidP="005C25AA">
      <w:pPr>
        <w:jc w:val="center"/>
        <w:rPr>
          <w:rFonts w:ascii="Times New Roman" w:hAnsi="Times New Roman" w:cs="Times New Roman"/>
          <w:b/>
          <w:sz w:val="24"/>
          <w:szCs w:val="24"/>
        </w:rPr>
      </w:pPr>
      <w:r w:rsidRPr="00592F92">
        <w:rPr>
          <w:rFonts w:ascii="Times New Roman" w:hAnsi="Times New Roman" w:cs="Times New Roman"/>
          <w:b/>
          <w:sz w:val="24"/>
          <w:szCs w:val="24"/>
        </w:rPr>
        <w:t xml:space="preserve">Dr. </w:t>
      </w:r>
      <w:r w:rsidR="009D6B1A">
        <w:rPr>
          <w:rFonts w:ascii="Times New Roman" w:hAnsi="Times New Roman" w:cs="Times New Roman"/>
          <w:b/>
          <w:sz w:val="24"/>
          <w:szCs w:val="24"/>
        </w:rPr>
        <w:t>Lea Nisperos</w:t>
      </w:r>
    </w:p>
    <w:p w14:paraId="1E4D2F79" w14:textId="77777777" w:rsidR="005C25AA" w:rsidRPr="00592F92" w:rsidRDefault="005C25AA" w:rsidP="005C25AA">
      <w:pPr>
        <w:jc w:val="center"/>
        <w:rPr>
          <w:rFonts w:ascii="Times New Roman" w:hAnsi="Times New Roman" w:cs="Times New Roman"/>
          <w:sz w:val="24"/>
          <w:szCs w:val="24"/>
        </w:rPr>
      </w:pPr>
      <w:r w:rsidRPr="00592F92">
        <w:rPr>
          <w:rFonts w:ascii="Times New Roman" w:hAnsi="Times New Roman" w:cs="Times New Roman"/>
          <w:sz w:val="24"/>
          <w:szCs w:val="24"/>
        </w:rPr>
        <w:t>Chairman</w:t>
      </w:r>
    </w:p>
    <w:p w14:paraId="1222F2DA" w14:textId="77777777" w:rsidR="005C25AA" w:rsidRPr="00592F92" w:rsidRDefault="005C25AA" w:rsidP="005C25AA">
      <w:pPr>
        <w:jc w:val="center"/>
        <w:rPr>
          <w:rFonts w:ascii="Times New Roman" w:hAnsi="Times New Roman" w:cs="Times New Roman"/>
          <w:sz w:val="24"/>
          <w:szCs w:val="24"/>
        </w:rPr>
      </w:pPr>
    </w:p>
    <w:p w14:paraId="61CB4A05" w14:textId="7AD00DCA" w:rsidR="005C25AA" w:rsidRPr="00592F92" w:rsidRDefault="005C25AA" w:rsidP="005C25AA">
      <w:pPr>
        <w:rPr>
          <w:rFonts w:ascii="Times New Roman" w:hAnsi="Times New Roman" w:cs="Times New Roman"/>
          <w:b/>
          <w:sz w:val="24"/>
          <w:szCs w:val="24"/>
        </w:rPr>
      </w:pPr>
      <w:r w:rsidRPr="00592F92">
        <w:rPr>
          <w:rFonts w:ascii="Times New Roman" w:hAnsi="Times New Roman" w:cs="Times New Roman"/>
          <w:b/>
          <w:sz w:val="24"/>
          <w:szCs w:val="24"/>
        </w:rPr>
        <w:t xml:space="preserve">     </w:t>
      </w:r>
      <w:r w:rsidRPr="00592F92">
        <w:rPr>
          <w:rFonts w:ascii="Times New Roman" w:hAnsi="Times New Roman" w:cs="Times New Roman"/>
          <w:b/>
          <w:sz w:val="24"/>
          <w:szCs w:val="24"/>
        </w:rPr>
        <w:tab/>
        <w:t xml:space="preserve">  Mr. Joseph Carpio</w:t>
      </w:r>
      <w:r w:rsidRPr="00592F92">
        <w:rPr>
          <w:rFonts w:ascii="Times New Roman" w:hAnsi="Times New Roman" w:cs="Times New Roman"/>
          <w:b/>
          <w:sz w:val="24"/>
          <w:szCs w:val="24"/>
        </w:rPr>
        <w:tab/>
      </w:r>
      <w:r w:rsidRPr="00592F92">
        <w:rPr>
          <w:rFonts w:ascii="Times New Roman" w:hAnsi="Times New Roman" w:cs="Times New Roman"/>
          <w:b/>
          <w:sz w:val="24"/>
          <w:szCs w:val="24"/>
        </w:rPr>
        <w:tab/>
      </w:r>
      <w:r w:rsidRPr="00592F92">
        <w:rPr>
          <w:rFonts w:ascii="Times New Roman" w:hAnsi="Times New Roman" w:cs="Times New Roman"/>
          <w:b/>
          <w:sz w:val="24"/>
          <w:szCs w:val="24"/>
        </w:rPr>
        <w:tab/>
      </w:r>
      <w:r w:rsidRPr="00592F92">
        <w:rPr>
          <w:rFonts w:ascii="Times New Roman" w:hAnsi="Times New Roman" w:cs="Times New Roman"/>
          <w:b/>
          <w:sz w:val="24"/>
          <w:szCs w:val="24"/>
        </w:rPr>
        <w:tab/>
        <w:t xml:space="preserve">        Dr. </w:t>
      </w:r>
      <w:r w:rsidR="002B570F">
        <w:rPr>
          <w:rFonts w:ascii="Times New Roman" w:hAnsi="Times New Roman" w:cs="Times New Roman"/>
          <w:b/>
          <w:sz w:val="24"/>
          <w:szCs w:val="24"/>
        </w:rPr>
        <w:t>Reynaldo Alvez</w:t>
      </w:r>
    </w:p>
    <w:p w14:paraId="4EE37DD4" w14:textId="77777777" w:rsidR="005C25AA" w:rsidRPr="00592F92" w:rsidRDefault="005C25AA" w:rsidP="005C25AA">
      <w:pPr>
        <w:ind w:left="720" w:firstLine="720"/>
        <w:jc w:val="both"/>
        <w:rPr>
          <w:rFonts w:ascii="Times New Roman" w:hAnsi="Times New Roman" w:cs="Times New Roman"/>
          <w:sz w:val="24"/>
          <w:szCs w:val="24"/>
        </w:rPr>
      </w:pPr>
      <w:r w:rsidRPr="00592F92">
        <w:rPr>
          <w:rFonts w:ascii="Times New Roman" w:hAnsi="Times New Roman" w:cs="Times New Roman"/>
          <w:sz w:val="24"/>
          <w:szCs w:val="24"/>
        </w:rPr>
        <w:t xml:space="preserve">Member                                                               </w:t>
      </w:r>
      <w:proofErr w:type="spellStart"/>
      <w:r w:rsidRPr="00592F92">
        <w:rPr>
          <w:rFonts w:ascii="Times New Roman" w:hAnsi="Times New Roman" w:cs="Times New Roman"/>
          <w:sz w:val="24"/>
          <w:szCs w:val="24"/>
        </w:rPr>
        <w:t>Member</w:t>
      </w:r>
      <w:proofErr w:type="spellEnd"/>
    </w:p>
    <w:p w14:paraId="085F09F5" w14:textId="77777777" w:rsidR="005C25AA" w:rsidRPr="00592F92" w:rsidRDefault="005C25AA" w:rsidP="005C25AA">
      <w:pPr>
        <w:jc w:val="both"/>
        <w:rPr>
          <w:rFonts w:ascii="Times New Roman" w:hAnsi="Times New Roman" w:cs="Times New Roman"/>
          <w:sz w:val="24"/>
          <w:szCs w:val="24"/>
        </w:rPr>
      </w:pPr>
    </w:p>
    <w:p w14:paraId="410DAA9C" w14:textId="77777777" w:rsidR="005C25AA" w:rsidRPr="00592F92" w:rsidRDefault="005C25AA" w:rsidP="005C25AA">
      <w:pPr>
        <w:jc w:val="both"/>
        <w:rPr>
          <w:rFonts w:ascii="Times New Roman" w:hAnsi="Times New Roman" w:cs="Times New Roman"/>
          <w:sz w:val="24"/>
          <w:szCs w:val="24"/>
        </w:rPr>
      </w:pPr>
    </w:p>
    <w:p w14:paraId="4456FBC3" w14:textId="77777777" w:rsidR="005C25AA" w:rsidRPr="00592F92" w:rsidRDefault="005C25AA" w:rsidP="005C25AA">
      <w:pPr>
        <w:contextualSpacing/>
        <w:rPr>
          <w:rFonts w:ascii="Times New Roman" w:hAnsi="Times New Roman" w:cs="Times New Roman"/>
          <w:sz w:val="24"/>
          <w:szCs w:val="24"/>
        </w:rPr>
      </w:pPr>
      <w:r w:rsidRPr="00592F92">
        <w:rPr>
          <w:rFonts w:ascii="Times New Roman" w:hAnsi="Times New Roman" w:cs="Times New Roman"/>
          <w:sz w:val="24"/>
          <w:szCs w:val="24"/>
        </w:rPr>
        <w:t xml:space="preserve">          Accepted as partial fulfillment of the course requirements for the degree in Bachelor of Science in Information Technology.</w:t>
      </w:r>
    </w:p>
    <w:p w14:paraId="5805408E" w14:textId="77777777" w:rsidR="005C25AA" w:rsidRPr="00592F92" w:rsidRDefault="005C25AA" w:rsidP="005C25AA">
      <w:pPr>
        <w:contextualSpacing/>
        <w:rPr>
          <w:rFonts w:ascii="Times New Roman" w:hAnsi="Times New Roman" w:cs="Times New Roman"/>
          <w:sz w:val="24"/>
          <w:szCs w:val="24"/>
        </w:rPr>
      </w:pPr>
    </w:p>
    <w:p w14:paraId="5C8A63D2" w14:textId="77777777" w:rsidR="005C25AA" w:rsidRPr="00592F92" w:rsidRDefault="005C25AA" w:rsidP="005C25AA">
      <w:pPr>
        <w:rPr>
          <w:rFonts w:ascii="Times New Roman" w:hAnsi="Times New Roman" w:cs="Times New Roman"/>
          <w:sz w:val="24"/>
          <w:szCs w:val="24"/>
        </w:rPr>
      </w:pPr>
    </w:p>
    <w:p w14:paraId="44246022" w14:textId="77777777" w:rsidR="005C25AA" w:rsidRPr="00592F92" w:rsidRDefault="005C25AA" w:rsidP="005C25AA">
      <w:pPr>
        <w:jc w:val="center"/>
        <w:rPr>
          <w:rFonts w:ascii="Times New Roman" w:hAnsi="Times New Roman" w:cs="Times New Roman"/>
          <w:b/>
          <w:sz w:val="24"/>
          <w:szCs w:val="24"/>
        </w:rPr>
      </w:pPr>
      <w:r w:rsidRPr="00592F92">
        <w:rPr>
          <w:rFonts w:ascii="Times New Roman" w:hAnsi="Times New Roman" w:cs="Times New Roman"/>
          <w:sz w:val="24"/>
          <w:szCs w:val="24"/>
        </w:rPr>
        <w:t xml:space="preserve">                                                          </w:t>
      </w:r>
      <w:r w:rsidRPr="00592F92">
        <w:rPr>
          <w:rFonts w:ascii="Times New Roman" w:hAnsi="Times New Roman" w:cs="Times New Roman"/>
          <w:sz w:val="24"/>
          <w:szCs w:val="24"/>
          <w:lang w:val="en-PH"/>
        </w:rPr>
        <w:t xml:space="preserve">  </w:t>
      </w:r>
      <w:r w:rsidRPr="00592F92">
        <w:rPr>
          <w:rFonts w:ascii="Times New Roman" w:hAnsi="Times New Roman" w:cs="Times New Roman"/>
          <w:b/>
          <w:sz w:val="24"/>
          <w:szCs w:val="24"/>
          <w:lang w:val="en-PH"/>
        </w:rPr>
        <w:t xml:space="preserve">ENGR. LORENZO C. CARANGUIAN  </w:t>
      </w:r>
    </w:p>
    <w:p w14:paraId="4288C0F5" w14:textId="77777777" w:rsidR="005C25AA" w:rsidRPr="00592F92" w:rsidRDefault="005C25AA" w:rsidP="005C25AA">
      <w:pPr>
        <w:jc w:val="center"/>
        <w:rPr>
          <w:rFonts w:ascii="Times New Roman" w:hAnsi="Times New Roman" w:cs="Times New Roman"/>
          <w:sz w:val="24"/>
          <w:szCs w:val="24"/>
        </w:rPr>
      </w:pPr>
      <w:r w:rsidRPr="00592F92">
        <w:rPr>
          <w:rFonts w:ascii="Times New Roman" w:hAnsi="Times New Roman" w:cs="Times New Roman"/>
          <w:sz w:val="24"/>
          <w:szCs w:val="24"/>
        </w:rPr>
        <w:t xml:space="preserve">                                                           Dean, College of Engineering and Architecture</w:t>
      </w:r>
    </w:p>
    <w:p w14:paraId="4ABB9F7E" w14:textId="4EAB60E1" w:rsidR="005C25AA" w:rsidRPr="00592F92" w:rsidRDefault="005C25AA" w:rsidP="005C25AA">
      <w:pPr>
        <w:tabs>
          <w:tab w:val="left" w:pos="1530"/>
          <w:tab w:val="center" w:pos="4320"/>
        </w:tabs>
        <w:rPr>
          <w:rFonts w:ascii="Times New Roman" w:hAnsi="Times New Roman" w:cs="Times New Roman"/>
          <w:sz w:val="24"/>
          <w:szCs w:val="24"/>
        </w:rPr>
      </w:pPr>
      <w:r w:rsidRPr="00592F92">
        <w:rPr>
          <w:rFonts w:ascii="Times New Roman" w:hAnsi="Times New Roman" w:cs="Times New Roman"/>
          <w:b/>
          <w:sz w:val="24"/>
          <w:szCs w:val="24"/>
        </w:rPr>
        <w:tab/>
      </w:r>
      <w:r w:rsidRPr="00592F92">
        <w:rPr>
          <w:rFonts w:ascii="Times New Roman" w:hAnsi="Times New Roman" w:cs="Times New Roman"/>
          <w:b/>
          <w:sz w:val="24"/>
          <w:szCs w:val="24"/>
        </w:rPr>
        <w:tab/>
        <w:t xml:space="preserve">      </w:t>
      </w:r>
      <w:r w:rsidRPr="00592F92">
        <w:rPr>
          <w:rFonts w:ascii="Times New Roman" w:hAnsi="Times New Roman" w:cs="Times New Roman"/>
          <w:b/>
          <w:sz w:val="24"/>
          <w:szCs w:val="24"/>
        </w:rPr>
        <w:tab/>
      </w:r>
      <w:r w:rsidRPr="00592F92">
        <w:rPr>
          <w:rFonts w:ascii="Times New Roman" w:hAnsi="Times New Roman" w:cs="Times New Roman"/>
          <w:b/>
          <w:sz w:val="24"/>
          <w:szCs w:val="24"/>
        </w:rPr>
        <w:tab/>
      </w:r>
      <w:r w:rsidRPr="00592F92">
        <w:rPr>
          <w:rFonts w:ascii="Times New Roman" w:hAnsi="Times New Roman" w:cs="Times New Roman"/>
          <w:b/>
          <w:sz w:val="24"/>
          <w:szCs w:val="24"/>
        </w:rPr>
        <w:tab/>
        <w:t xml:space="preserve">    </w:t>
      </w:r>
      <w:r w:rsidRPr="00592F92">
        <w:rPr>
          <w:rFonts w:ascii="Times New Roman" w:hAnsi="Times New Roman" w:cs="Times New Roman"/>
          <w:sz w:val="24"/>
          <w:szCs w:val="24"/>
        </w:rPr>
        <w:t>Date: ________</w:t>
      </w:r>
      <w:r w:rsidRPr="00592F92">
        <w:rPr>
          <w:rFonts w:ascii="Times New Roman" w:hAnsi="Times New Roman" w:cs="Times New Roman"/>
          <w:sz w:val="24"/>
          <w:szCs w:val="24"/>
        </w:rPr>
        <w:br w:type="page"/>
      </w:r>
    </w:p>
    <w:p w14:paraId="1AE28FEC" w14:textId="77777777" w:rsidR="005C25AA" w:rsidRPr="00592F92" w:rsidRDefault="005C25AA" w:rsidP="005C25AA">
      <w:pPr>
        <w:autoSpaceDE w:val="0"/>
        <w:autoSpaceDN w:val="0"/>
        <w:adjustRightInd w:val="0"/>
        <w:spacing w:line="480" w:lineRule="auto"/>
        <w:jc w:val="center"/>
        <w:rPr>
          <w:rFonts w:ascii="Times New Roman" w:hAnsi="Times New Roman" w:cs="Times New Roman"/>
          <w:b/>
          <w:sz w:val="24"/>
          <w:szCs w:val="24"/>
        </w:rPr>
      </w:pPr>
      <w:r w:rsidRPr="00592F92">
        <w:rPr>
          <w:rFonts w:ascii="Times New Roman" w:hAnsi="Times New Roman" w:cs="Times New Roman"/>
          <w:b/>
          <w:sz w:val="24"/>
          <w:szCs w:val="24"/>
        </w:rPr>
        <w:lastRenderedPageBreak/>
        <w:t>TABLE OF CONTENTS</w:t>
      </w:r>
    </w:p>
    <w:p w14:paraId="00B820D6" w14:textId="77777777" w:rsidR="005C25AA" w:rsidRPr="00592F92" w:rsidRDefault="005C25AA" w:rsidP="005C25AA">
      <w:pPr>
        <w:pStyle w:val="Heading1"/>
        <w:tabs>
          <w:tab w:val="left" w:leader="dot" w:pos="7632"/>
          <w:tab w:val="left" w:leader="dot" w:pos="7920"/>
          <w:tab w:val="left" w:leader="dot" w:pos="8208"/>
          <w:tab w:val="left" w:leader="dot" w:pos="8640"/>
          <w:tab w:val="left" w:leader="dot" w:pos="9072"/>
        </w:tabs>
        <w:spacing w:line="480" w:lineRule="auto"/>
        <w:jc w:val="both"/>
        <w:rPr>
          <w:rFonts w:ascii="Times New Roman" w:hAnsi="Times New Roman" w:cs="Times New Roman"/>
          <w:b w:val="0"/>
          <w:color w:val="auto"/>
          <w:sz w:val="24"/>
          <w:szCs w:val="24"/>
        </w:rPr>
      </w:pPr>
      <w:bookmarkStart w:id="1" w:name="_Toc148976103"/>
      <w:bookmarkStart w:id="2" w:name="_Toc149149551"/>
      <w:r w:rsidRPr="00592F92">
        <w:rPr>
          <w:rFonts w:ascii="Times New Roman" w:hAnsi="Times New Roman" w:cs="Times New Roman"/>
          <w:b w:val="0"/>
          <w:color w:val="auto"/>
          <w:sz w:val="24"/>
          <w:szCs w:val="24"/>
        </w:rPr>
        <w:t xml:space="preserve">Title Page </w:t>
      </w:r>
      <w:bookmarkEnd w:id="1"/>
      <w:r w:rsidRPr="00592F92">
        <w:rPr>
          <w:rFonts w:ascii="Times New Roman" w:hAnsi="Times New Roman" w:cs="Times New Roman"/>
          <w:b w:val="0"/>
          <w:color w:val="auto"/>
          <w:sz w:val="24"/>
          <w:szCs w:val="24"/>
        </w:rPr>
        <w:tab/>
        <w:t xml:space="preserve"> </w:t>
      </w:r>
      <w:proofErr w:type="spellStart"/>
      <w:r w:rsidRPr="00592F92">
        <w:rPr>
          <w:rFonts w:ascii="Times New Roman" w:hAnsi="Times New Roman" w:cs="Times New Roman"/>
          <w:b w:val="0"/>
          <w:color w:val="auto"/>
          <w:sz w:val="24"/>
          <w:szCs w:val="24"/>
        </w:rPr>
        <w:t>i</w:t>
      </w:r>
      <w:bookmarkEnd w:id="2"/>
      <w:proofErr w:type="spellEnd"/>
    </w:p>
    <w:p w14:paraId="32D06BE3" w14:textId="77777777" w:rsidR="005C25AA" w:rsidRPr="00592F92" w:rsidRDefault="005C25AA" w:rsidP="005C25AA">
      <w:pPr>
        <w:tabs>
          <w:tab w:val="left" w:leader="dot" w:pos="7632"/>
          <w:tab w:val="left" w:leader="dot" w:pos="7920"/>
          <w:tab w:val="left" w:leader="dot" w:pos="8208"/>
          <w:tab w:val="left" w:leader="dot" w:pos="8640"/>
          <w:tab w:val="left" w:leader="dot" w:pos="9072"/>
        </w:tabs>
        <w:autoSpaceDE w:val="0"/>
        <w:autoSpaceDN w:val="0"/>
        <w:adjustRightInd w:val="0"/>
        <w:spacing w:line="480" w:lineRule="auto"/>
        <w:contextualSpacing/>
        <w:jc w:val="both"/>
        <w:rPr>
          <w:rFonts w:ascii="Times New Roman" w:hAnsi="Times New Roman" w:cs="Times New Roman"/>
          <w:sz w:val="24"/>
          <w:szCs w:val="24"/>
        </w:rPr>
      </w:pPr>
      <w:r w:rsidRPr="00592F92">
        <w:rPr>
          <w:rFonts w:ascii="Times New Roman" w:hAnsi="Times New Roman" w:cs="Times New Roman"/>
          <w:sz w:val="24"/>
          <w:szCs w:val="24"/>
        </w:rPr>
        <w:t>Approval Sheet</w:t>
      </w:r>
      <w:r w:rsidRPr="00592F92">
        <w:rPr>
          <w:rFonts w:ascii="Times New Roman" w:hAnsi="Times New Roman" w:cs="Times New Roman"/>
          <w:sz w:val="24"/>
          <w:szCs w:val="24"/>
        </w:rPr>
        <w:tab/>
        <w:t xml:space="preserve"> ii</w:t>
      </w:r>
    </w:p>
    <w:p w14:paraId="00C7BB83" w14:textId="77777777" w:rsidR="005C25AA" w:rsidRPr="00592F92" w:rsidRDefault="005C25AA" w:rsidP="005C25AA">
      <w:pPr>
        <w:tabs>
          <w:tab w:val="left" w:leader="dot" w:pos="7632"/>
          <w:tab w:val="left" w:leader="dot" w:pos="7920"/>
          <w:tab w:val="left" w:leader="dot" w:pos="8208"/>
          <w:tab w:val="left" w:leader="dot" w:pos="8640"/>
          <w:tab w:val="left" w:leader="dot" w:pos="9072"/>
        </w:tabs>
        <w:autoSpaceDE w:val="0"/>
        <w:autoSpaceDN w:val="0"/>
        <w:adjustRightInd w:val="0"/>
        <w:spacing w:line="480" w:lineRule="auto"/>
        <w:contextualSpacing/>
        <w:jc w:val="both"/>
        <w:rPr>
          <w:rFonts w:ascii="Times New Roman" w:hAnsi="Times New Roman" w:cs="Times New Roman"/>
          <w:sz w:val="24"/>
          <w:szCs w:val="24"/>
        </w:rPr>
      </w:pPr>
      <w:r w:rsidRPr="00592F92">
        <w:rPr>
          <w:rFonts w:ascii="Times New Roman" w:hAnsi="Times New Roman" w:cs="Times New Roman"/>
          <w:sz w:val="24"/>
          <w:szCs w:val="24"/>
        </w:rPr>
        <w:t xml:space="preserve">Dedication </w:t>
      </w:r>
      <w:r w:rsidRPr="00592F92">
        <w:rPr>
          <w:rFonts w:ascii="Times New Roman" w:hAnsi="Times New Roman" w:cs="Times New Roman"/>
          <w:sz w:val="24"/>
          <w:szCs w:val="24"/>
        </w:rPr>
        <w:tab/>
        <w:t xml:space="preserve"> iii</w:t>
      </w:r>
    </w:p>
    <w:p w14:paraId="0971399E" w14:textId="77777777" w:rsidR="005C25AA" w:rsidRPr="00592F92" w:rsidRDefault="005C25AA" w:rsidP="005C25AA">
      <w:pPr>
        <w:tabs>
          <w:tab w:val="left" w:leader="dot" w:pos="7632"/>
          <w:tab w:val="left" w:leader="dot" w:pos="7920"/>
          <w:tab w:val="left" w:leader="dot" w:pos="8208"/>
          <w:tab w:val="left" w:leader="dot" w:pos="8640"/>
          <w:tab w:val="left" w:leader="dot" w:pos="9072"/>
        </w:tabs>
        <w:autoSpaceDE w:val="0"/>
        <w:autoSpaceDN w:val="0"/>
        <w:adjustRightInd w:val="0"/>
        <w:spacing w:line="480" w:lineRule="auto"/>
        <w:contextualSpacing/>
        <w:jc w:val="both"/>
        <w:rPr>
          <w:rFonts w:ascii="Times New Roman" w:hAnsi="Times New Roman" w:cs="Times New Roman"/>
          <w:sz w:val="24"/>
          <w:szCs w:val="24"/>
        </w:rPr>
      </w:pPr>
      <w:r w:rsidRPr="00592F92">
        <w:rPr>
          <w:rFonts w:ascii="Times New Roman" w:hAnsi="Times New Roman" w:cs="Times New Roman"/>
          <w:sz w:val="24"/>
          <w:szCs w:val="24"/>
        </w:rPr>
        <w:t>Table of Contents</w:t>
      </w:r>
      <w:r w:rsidRPr="00592F92">
        <w:rPr>
          <w:rFonts w:ascii="Times New Roman" w:hAnsi="Times New Roman" w:cs="Times New Roman"/>
          <w:sz w:val="24"/>
          <w:szCs w:val="24"/>
        </w:rPr>
        <w:tab/>
        <w:t xml:space="preserve"> iv</w:t>
      </w:r>
    </w:p>
    <w:p w14:paraId="57BC13E3" w14:textId="77777777" w:rsidR="005C25AA" w:rsidRPr="00592F92" w:rsidRDefault="005C25AA" w:rsidP="005C25AA">
      <w:pPr>
        <w:tabs>
          <w:tab w:val="left" w:leader="dot" w:pos="7632"/>
          <w:tab w:val="left" w:leader="dot" w:pos="7920"/>
          <w:tab w:val="left" w:leader="dot" w:pos="8208"/>
          <w:tab w:val="left" w:leader="dot" w:pos="8640"/>
          <w:tab w:val="left" w:leader="dot" w:pos="9072"/>
        </w:tabs>
        <w:autoSpaceDE w:val="0"/>
        <w:autoSpaceDN w:val="0"/>
        <w:adjustRightInd w:val="0"/>
        <w:spacing w:line="480" w:lineRule="auto"/>
        <w:contextualSpacing/>
        <w:jc w:val="both"/>
        <w:rPr>
          <w:rFonts w:ascii="Times New Roman" w:hAnsi="Times New Roman" w:cs="Times New Roman"/>
          <w:sz w:val="24"/>
          <w:szCs w:val="24"/>
        </w:rPr>
      </w:pPr>
      <w:r w:rsidRPr="00592F92">
        <w:rPr>
          <w:rFonts w:ascii="Times New Roman" w:hAnsi="Times New Roman" w:cs="Times New Roman"/>
          <w:sz w:val="24"/>
          <w:szCs w:val="24"/>
        </w:rPr>
        <w:t>List of Tables</w:t>
      </w:r>
      <w:r w:rsidRPr="00592F92">
        <w:rPr>
          <w:rFonts w:ascii="Times New Roman" w:hAnsi="Times New Roman" w:cs="Times New Roman"/>
          <w:sz w:val="24"/>
          <w:szCs w:val="24"/>
        </w:rPr>
        <w:tab/>
        <w:t xml:space="preserve"> vii</w:t>
      </w:r>
    </w:p>
    <w:p w14:paraId="6553E2F9" w14:textId="77777777" w:rsidR="005C25AA" w:rsidRPr="00592F92" w:rsidRDefault="005C25AA" w:rsidP="005C25AA">
      <w:pPr>
        <w:tabs>
          <w:tab w:val="left" w:leader="dot" w:pos="7632"/>
          <w:tab w:val="left" w:leader="dot" w:pos="7920"/>
          <w:tab w:val="left" w:leader="dot" w:pos="8208"/>
          <w:tab w:val="left" w:leader="dot" w:pos="8640"/>
          <w:tab w:val="left" w:leader="dot" w:pos="9072"/>
        </w:tabs>
        <w:autoSpaceDE w:val="0"/>
        <w:autoSpaceDN w:val="0"/>
        <w:adjustRightInd w:val="0"/>
        <w:spacing w:line="480" w:lineRule="auto"/>
        <w:contextualSpacing/>
        <w:jc w:val="both"/>
        <w:rPr>
          <w:rFonts w:ascii="Times New Roman" w:hAnsi="Times New Roman" w:cs="Times New Roman"/>
          <w:sz w:val="24"/>
          <w:szCs w:val="24"/>
        </w:rPr>
      </w:pPr>
      <w:r w:rsidRPr="00592F92">
        <w:rPr>
          <w:rFonts w:ascii="Times New Roman" w:hAnsi="Times New Roman" w:cs="Times New Roman"/>
          <w:sz w:val="24"/>
          <w:szCs w:val="24"/>
        </w:rPr>
        <w:t>List of Figures</w:t>
      </w:r>
      <w:r w:rsidRPr="00592F92">
        <w:rPr>
          <w:rFonts w:ascii="Times New Roman" w:hAnsi="Times New Roman" w:cs="Times New Roman"/>
          <w:sz w:val="24"/>
          <w:szCs w:val="24"/>
        </w:rPr>
        <w:tab/>
        <w:t xml:space="preserve"> viii</w:t>
      </w:r>
    </w:p>
    <w:p w14:paraId="5E375FCB" w14:textId="77777777" w:rsidR="005C25AA" w:rsidRPr="00592F92" w:rsidRDefault="005C25AA" w:rsidP="005C25AA">
      <w:pPr>
        <w:tabs>
          <w:tab w:val="left" w:leader="dot" w:pos="7632"/>
          <w:tab w:val="left" w:leader="dot" w:pos="7920"/>
          <w:tab w:val="left" w:leader="dot" w:pos="8208"/>
          <w:tab w:val="left" w:leader="dot" w:pos="8640"/>
          <w:tab w:val="left" w:leader="dot" w:pos="9072"/>
        </w:tabs>
        <w:autoSpaceDE w:val="0"/>
        <w:autoSpaceDN w:val="0"/>
        <w:adjustRightInd w:val="0"/>
        <w:spacing w:line="480" w:lineRule="auto"/>
        <w:contextualSpacing/>
        <w:jc w:val="both"/>
        <w:rPr>
          <w:rFonts w:ascii="Times New Roman" w:hAnsi="Times New Roman" w:cs="Times New Roman"/>
          <w:sz w:val="24"/>
          <w:szCs w:val="24"/>
        </w:rPr>
      </w:pPr>
      <w:r w:rsidRPr="00592F92">
        <w:rPr>
          <w:rFonts w:ascii="Times New Roman" w:hAnsi="Times New Roman" w:cs="Times New Roman"/>
          <w:sz w:val="24"/>
          <w:szCs w:val="24"/>
        </w:rPr>
        <w:t>Abstract</w:t>
      </w:r>
      <w:r w:rsidRPr="00592F92">
        <w:rPr>
          <w:rFonts w:ascii="Times New Roman" w:hAnsi="Times New Roman" w:cs="Times New Roman"/>
          <w:sz w:val="24"/>
          <w:szCs w:val="24"/>
        </w:rPr>
        <w:tab/>
        <w:t xml:space="preserve"> x</w:t>
      </w:r>
    </w:p>
    <w:p w14:paraId="0D62D9D2" w14:textId="77777777" w:rsidR="005C25AA" w:rsidRPr="00592F92" w:rsidRDefault="005C25AA" w:rsidP="005C25AA">
      <w:pPr>
        <w:autoSpaceDE w:val="0"/>
        <w:autoSpaceDN w:val="0"/>
        <w:adjustRightInd w:val="0"/>
        <w:spacing w:line="480" w:lineRule="auto"/>
        <w:contextualSpacing/>
        <w:jc w:val="both"/>
        <w:rPr>
          <w:rFonts w:ascii="Times New Roman" w:hAnsi="Times New Roman" w:cs="Times New Roman"/>
          <w:sz w:val="24"/>
          <w:szCs w:val="24"/>
        </w:rPr>
      </w:pPr>
      <w:r w:rsidRPr="00592F92">
        <w:rPr>
          <w:rFonts w:ascii="Times New Roman" w:hAnsi="Times New Roman" w:cs="Times New Roman"/>
          <w:sz w:val="24"/>
          <w:szCs w:val="24"/>
        </w:rPr>
        <w:tab/>
      </w:r>
      <w:r w:rsidRPr="00592F92">
        <w:rPr>
          <w:rFonts w:ascii="Times New Roman" w:hAnsi="Times New Roman" w:cs="Times New Roman"/>
          <w:sz w:val="24"/>
          <w:szCs w:val="24"/>
        </w:rPr>
        <w:tab/>
      </w:r>
      <w:r w:rsidRPr="00592F92">
        <w:rPr>
          <w:rFonts w:ascii="Times New Roman" w:hAnsi="Times New Roman" w:cs="Times New Roman"/>
          <w:sz w:val="24"/>
          <w:szCs w:val="24"/>
        </w:rPr>
        <w:tab/>
      </w:r>
    </w:p>
    <w:p w14:paraId="244B166C" w14:textId="77777777" w:rsidR="005C25AA" w:rsidRPr="00592F92" w:rsidRDefault="005C25AA" w:rsidP="005C25AA">
      <w:pPr>
        <w:autoSpaceDE w:val="0"/>
        <w:autoSpaceDN w:val="0"/>
        <w:adjustRightInd w:val="0"/>
        <w:spacing w:line="480" w:lineRule="auto"/>
        <w:contextualSpacing/>
        <w:jc w:val="both"/>
        <w:rPr>
          <w:rFonts w:ascii="Times New Roman" w:hAnsi="Times New Roman" w:cs="Times New Roman"/>
          <w:b/>
          <w:sz w:val="24"/>
          <w:szCs w:val="24"/>
        </w:rPr>
      </w:pPr>
      <w:r w:rsidRPr="00592F92">
        <w:rPr>
          <w:rFonts w:ascii="Times New Roman" w:hAnsi="Times New Roman" w:cs="Times New Roman"/>
          <w:b/>
          <w:sz w:val="24"/>
          <w:szCs w:val="24"/>
        </w:rPr>
        <w:t>Chapter I. THE PROBLEM AND ITS BACKGROUND</w:t>
      </w:r>
    </w:p>
    <w:p w14:paraId="6FA7EB7F" w14:textId="77777777" w:rsidR="005C25AA" w:rsidRPr="00592F92" w:rsidRDefault="005C25AA" w:rsidP="005C25AA">
      <w:pPr>
        <w:pStyle w:val="ListParagraph"/>
        <w:numPr>
          <w:ilvl w:val="0"/>
          <w:numId w:val="34"/>
        </w:numPr>
        <w:tabs>
          <w:tab w:val="left" w:leader="dot" w:pos="7632"/>
          <w:tab w:val="left" w:leader="dot" w:pos="7920"/>
          <w:tab w:val="left" w:leader="dot" w:pos="8640"/>
        </w:tabs>
        <w:suppressAutoHyphens/>
        <w:autoSpaceDE w:val="0"/>
        <w:autoSpaceDN w:val="0"/>
        <w:adjustRightInd w:val="0"/>
        <w:spacing w:line="480" w:lineRule="auto"/>
        <w:jc w:val="both"/>
      </w:pPr>
      <w:bookmarkStart w:id="3" w:name="_Ref149153489"/>
      <w:r w:rsidRPr="00592F92">
        <w:t>Introduction</w:t>
      </w:r>
      <w:r w:rsidRPr="00592F92">
        <w:tab/>
        <w:t xml:space="preserve"> </w:t>
      </w:r>
      <w:bookmarkEnd w:id="3"/>
      <w:r w:rsidRPr="00592F92">
        <w:t>1</w:t>
      </w:r>
    </w:p>
    <w:p w14:paraId="1802652B" w14:textId="49AAF427" w:rsidR="005C25AA" w:rsidRPr="00592F92" w:rsidRDefault="005C25AA" w:rsidP="005C25AA">
      <w:pPr>
        <w:pStyle w:val="ListParagraph"/>
        <w:numPr>
          <w:ilvl w:val="0"/>
          <w:numId w:val="34"/>
        </w:numPr>
        <w:tabs>
          <w:tab w:val="left" w:leader="dot" w:pos="7632"/>
          <w:tab w:val="left" w:leader="dot" w:pos="7920"/>
          <w:tab w:val="left" w:leader="dot" w:pos="8640"/>
        </w:tabs>
        <w:suppressAutoHyphens/>
        <w:autoSpaceDE w:val="0"/>
        <w:autoSpaceDN w:val="0"/>
        <w:adjustRightInd w:val="0"/>
        <w:spacing w:line="480" w:lineRule="auto"/>
        <w:jc w:val="both"/>
      </w:pPr>
      <w:r w:rsidRPr="00592F92">
        <w:t>Background of the Study</w:t>
      </w:r>
      <w:r w:rsidRPr="00592F92">
        <w:tab/>
        <w:t xml:space="preserve"> </w:t>
      </w:r>
      <w:r w:rsidR="00893634">
        <w:t>2</w:t>
      </w:r>
    </w:p>
    <w:p w14:paraId="2EEFEA2E" w14:textId="64F06300" w:rsidR="005C25AA" w:rsidRPr="00592F92" w:rsidRDefault="005C25AA" w:rsidP="005C25AA">
      <w:pPr>
        <w:pStyle w:val="ListParagraph"/>
        <w:numPr>
          <w:ilvl w:val="0"/>
          <w:numId w:val="34"/>
        </w:numPr>
        <w:tabs>
          <w:tab w:val="left" w:leader="dot" w:pos="7632"/>
          <w:tab w:val="left" w:leader="dot" w:pos="7920"/>
          <w:tab w:val="left" w:leader="dot" w:pos="8640"/>
        </w:tabs>
        <w:suppressAutoHyphens/>
        <w:autoSpaceDE w:val="0"/>
        <w:autoSpaceDN w:val="0"/>
        <w:adjustRightInd w:val="0"/>
        <w:spacing w:line="480" w:lineRule="auto"/>
        <w:jc w:val="both"/>
      </w:pPr>
      <w:r w:rsidRPr="00592F92">
        <w:t>Purpose and Description of the Project</w:t>
      </w:r>
      <w:r w:rsidRPr="00592F92">
        <w:tab/>
        <w:t xml:space="preserve"> </w:t>
      </w:r>
      <w:r w:rsidR="00971FF8">
        <w:t>4</w:t>
      </w:r>
    </w:p>
    <w:p w14:paraId="44F7AC18" w14:textId="70EAB6DB" w:rsidR="005C25AA" w:rsidRPr="00592F92" w:rsidRDefault="005C25AA" w:rsidP="005C25AA">
      <w:pPr>
        <w:pStyle w:val="ListParagraph"/>
        <w:numPr>
          <w:ilvl w:val="0"/>
          <w:numId w:val="34"/>
        </w:numPr>
        <w:tabs>
          <w:tab w:val="left" w:leader="dot" w:pos="7632"/>
          <w:tab w:val="left" w:leader="dot" w:pos="7920"/>
          <w:tab w:val="left" w:leader="dot" w:pos="8640"/>
        </w:tabs>
        <w:suppressAutoHyphens/>
        <w:autoSpaceDE w:val="0"/>
        <w:autoSpaceDN w:val="0"/>
        <w:adjustRightInd w:val="0"/>
        <w:spacing w:line="480" w:lineRule="auto"/>
        <w:jc w:val="both"/>
      </w:pPr>
      <w:r w:rsidRPr="00592F92">
        <w:t>Significance of the Study</w:t>
      </w:r>
      <w:r w:rsidRPr="00592F92">
        <w:tab/>
        <w:t xml:space="preserve"> </w:t>
      </w:r>
      <w:r w:rsidR="00971FF8">
        <w:t>5</w:t>
      </w:r>
    </w:p>
    <w:p w14:paraId="6C91F633" w14:textId="3FF8CA5F" w:rsidR="005C25AA" w:rsidRPr="00592F92" w:rsidRDefault="005C25AA" w:rsidP="005C25AA">
      <w:pPr>
        <w:pStyle w:val="ListParagraph"/>
        <w:numPr>
          <w:ilvl w:val="0"/>
          <w:numId w:val="34"/>
        </w:numPr>
        <w:tabs>
          <w:tab w:val="left" w:leader="dot" w:pos="7632"/>
          <w:tab w:val="left" w:leader="dot" w:pos="7920"/>
          <w:tab w:val="left" w:leader="dot" w:pos="8640"/>
        </w:tabs>
        <w:suppressAutoHyphens/>
        <w:autoSpaceDE w:val="0"/>
        <w:autoSpaceDN w:val="0"/>
        <w:adjustRightInd w:val="0"/>
        <w:spacing w:line="480" w:lineRule="auto"/>
        <w:jc w:val="both"/>
      </w:pPr>
      <w:r w:rsidRPr="00592F92">
        <w:t>Statement of the Problem</w:t>
      </w:r>
      <w:r w:rsidRPr="00592F92">
        <w:tab/>
        <w:t xml:space="preserve"> </w:t>
      </w:r>
      <w:r w:rsidR="0046379A">
        <w:t>7</w:t>
      </w:r>
    </w:p>
    <w:p w14:paraId="369EE86E" w14:textId="642E0B24" w:rsidR="005C25AA" w:rsidRPr="00592F92" w:rsidRDefault="005C25AA" w:rsidP="005C25AA">
      <w:pPr>
        <w:pStyle w:val="ListParagraph"/>
        <w:numPr>
          <w:ilvl w:val="0"/>
          <w:numId w:val="34"/>
        </w:numPr>
        <w:tabs>
          <w:tab w:val="left" w:leader="dot" w:pos="7632"/>
          <w:tab w:val="left" w:leader="dot" w:pos="7920"/>
          <w:tab w:val="left" w:leader="dot" w:pos="8640"/>
        </w:tabs>
        <w:suppressAutoHyphens/>
        <w:autoSpaceDE w:val="0"/>
        <w:autoSpaceDN w:val="0"/>
        <w:adjustRightInd w:val="0"/>
        <w:spacing w:line="480" w:lineRule="auto"/>
        <w:jc w:val="both"/>
      </w:pPr>
      <w:r w:rsidRPr="00592F92">
        <w:t>Scope and Limitation</w:t>
      </w:r>
      <w:r w:rsidRPr="00592F92">
        <w:tab/>
        <w:t xml:space="preserve"> </w:t>
      </w:r>
      <w:r w:rsidR="009B68C0">
        <w:t>8</w:t>
      </w:r>
    </w:p>
    <w:p w14:paraId="09479F01" w14:textId="03844D2D" w:rsidR="005C25AA" w:rsidRPr="00592F92" w:rsidRDefault="005C25AA" w:rsidP="005C25AA">
      <w:pPr>
        <w:pStyle w:val="ListParagraph"/>
        <w:numPr>
          <w:ilvl w:val="0"/>
          <w:numId w:val="34"/>
        </w:numPr>
        <w:tabs>
          <w:tab w:val="left" w:leader="dot" w:pos="7632"/>
          <w:tab w:val="left" w:leader="dot" w:pos="7920"/>
          <w:tab w:val="left" w:leader="dot" w:pos="8640"/>
        </w:tabs>
        <w:suppressAutoHyphens/>
        <w:autoSpaceDE w:val="0"/>
        <w:autoSpaceDN w:val="0"/>
        <w:adjustRightInd w:val="0"/>
        <w:spacing w:line="480" w:lineRule="auto"/>
        <w:jc w:val="both"/>
      </w:pPr>
      <w:r w:rsidRPr="00592F92">
        <w:t>Conceptual Framework</w:t>
      </w:r>
      <w:r w:rsidRPr="00592F92">
        <w:tab/>
        <w:t xml:space="preserve"> </w:t>
      </w:r>
      <w:r w:rsidR="00431386">
        <w:t>9</w:t>
      </w:r>
    </w:p>
    <w:p w14:paraId="1BAB9114" w14:textId="7F40BCEB" w:rsidR="005C25AA" w:rsidRPr="00592F92" w:rsidRDefault="005C25AA" w:rsidP="005C25AA">
      <w:pPr>
        <w:pStyle w:val="ListParagraph"/>
        <w:numPr>
          <w:ilvl w:val="0"/>
          <w:numId w:val="34"/>
        </w:numPr>
        <w:tabs>
          <w:tab w:val="left" w:leader="dot" w:pos="7632"/>
          <w:tab w:val="left" w:leader="dot" w:pos="7920"/>
          <w:tab w:val="left" w:leader="dot" w:pos="8640"/>
        </w:tabs>
        <w:suppressAutoHyphens/>
        <w:autoSpaceDE w:val="0"/>
        <w:autoSpaceDN w:val="0"/>
        <w:adjustRightInd w:val="0"/>
        <w:spacing w:line="480" w:lineRule="auto"/>
        <w:jc w:val="both"/>
      </w:pPr>
      <w:r w:rsidRPr="00592F92">
        <w:t>Operational Definition of Terms</w:t>
      </w:r>
      <w:r w:rsidRPr="00592F92">
        <w:tab/>
        <w:t xml:space="preserve"> </w:t>
      </w:r>
      <w:r w:rsidR="005C4AEB">
        <w:t>10</w:t>
      </w:r>
    </w:p>
    <w:p w14:paraId="1FE96A15" w14:textId="77777777" w:rsidR="005C25AA" w:rsidRPr="00592F92" w:rsidRDefault="005C25AA" w:rsidP="005C25AA">
      <w:pPr>
        <w:autoSpaceDE w:val="0"/>
        <w:autoSpaceDN w:val="0"/>
        <w:adjustRightInd w:val="0"/>
        <w:spacing w:line="480" w:lineRule="auto"/>
        <w:contextualSpacing/>
        <w:jc w:val="both"/>
        <w:rPr>
          <w:rFonts w:ascii="Times New Roman" w:hAnsi="Times New Roman" w:cs="Times New Roman"/>
          <w:sz w:val="24"/>
          <w:szCs w:val="24"/>
        </w:rPr>
      </w:pPr>
      <w:r w:rsidRPr="00592F92">
        <w:rPr>
          <w:rFonts w:ascii="Times New Roman" w:hAnsi="Times New Roman" w:cs="Times New Roman"/>
          <w:sz w:val="24"/>
          <w:szCs w:val="24"/>
        </w:rPr>
        <w:t xml:space="preserve"> </w:t>
      </w:r>
    </w:p>
    <w:p w14:paraId="5E718D87" w14:textId="38DD025B" w:rsidR="00CC5F28" w:rsidRPr="00592F92" w:rsidRDefault="0090519E" w:rsidP="0090519E">
      <w:pPr>
        <w:tabs>
          <w:tab w:val="left" w:pos="1500"/>
        </w:tabs>
        <w:autoSpaceDE w:val="0"/>
        <w:autoSpaceDN w:val="0"/>
        <w:adjustRightInd w:val="0"/>
        <w:spacing w:line="480" w:lineRule="auto"/>
        <w:contextualSpacing/>
        <w:jc w:val="both"/>
        <w:rPr>
          <w:rFonts w:ascii="Times New Roman" w:hAnsi="Times New Roman" w:cs="Times New Roman"/>
          <w:sz w:val="24"/>
          <w:szCs w:val="24"/>
        </w:rPr>
      </w:pPr>
      <w:r>
        <w:rPr>
          <w:rFonts w:ascii="Times New Roman" w:hAnsi="Times New Roman" w:cs="Times New Roman"/>
          <w:sz w:val="24"/>
          <w:szCs w:val="24"/>
        </w:rPr>
        <w:tab/>
      </w:r>
    </w:p>
    <w:p w14:paraId="2CF54CBC" w14:textId="77777777" w:rsidR="0090519E" w:rsidRPr="00592F92" w:rsidRDefault="0090519E" w:rsidP="0090519E">
      <w:pPr>
        <w:tabs>
          <w:tab w:val="left" w:pos="1500"/>
        </w:tabs>
        <w:autoSpaceDE w:val="0"/>
        <w:autoSpaceDN w:val="0"/>
        <w:adjustRightInd w:val="0"/>
        <w:spacing w:line="480" w:lineRule="auto"/>
        <w:contextualSpacing/>
        <w:jc w:val="both"/>
        <w:rPr>
          <w:rFonts w:ascii="Times New Roman" w:hAnsi="Times New Roman" w:cs="Times New Roman"/>
          <w:sz w:val="24"/>
          <w:szCs w:val="24"/>
        </w:rPr>
      </w:pPr>
    </w:p>
    <w:p w14:paraId="6145C64B" w14:textId="77777777" w:rsidR="005C25AA" w:rsidRPr="00592F92" w:rsidRDefault="005C25AA" w:rsidP="005C25AA">
      <w:pPr>
        <w:autoSpaceDE w:val="0"/>
        <w:autoSpaceDN w:val="0"/>
        <w:adjustRightInd w:val="0"/>
        <w:spacing w:line="480" w:lineRule="auto"/>
        <w:contextualSpacing/>
        <w:jc w:val="both"/>
        <w:rPr>
          <w:rFonts w:ascii="Times New Roman" w:hAnsi="Times New Roman" w:cs="Times New Roman"/>
          <w:b/>
          <w:sz w:val="24"/>
          <w:szCs w:val="24"/>
        </w:rPr>
      </w:pPr>
      <w:r w:rsidRPr="00592F92">
        <w:rPr>
          <w:rFonts w:ascii="Times New Roman" w:hAnsi="Times New Roman" w:cs="Times New Roman"/>
          <w:b/>
          <w:sz w:val="24"/>
          <w:szCs w:val="24"/>
        </w:rPr>
        <w:lastRenderedPageBreak/>
        <w:t>Chapter II. REVIEW OF RELATED LITERATURES AND STUDIES</w:t>
      </w:r>
    </w:p>
    <w:p w14:paraId="4CD503BC" w14:textId="2F9EE71F" w:rsidR="005C25AA" w:rsidRPr="00592F92" w:rsidRDefault="005C25AA" w:rsidP="005C25AA">
      <w:pPr>
        <w:pStyle w:val="ListParagraph"/>
        <w:tabs>
          <w:tab w:val="left" w:leader="dot" w:pos="7632"/>
        </w:tabs>
        <w:autoSpaceDE w:val="0"/>
        <w:autoSpaceDN w:val="0"/>
        <w:adjustRightInd w:val="0"/>
        <w:spacing w:line="480" w:lineRule="auto"/>
        <w:ind w:left="1080"/>
        <w:jc w:val="both"/>
      </w:pPr>
      <w:r w:rsidRPr="00592F92">
        <w:t>Literature</w:t>
      </w:r>
      <w:r w:rsidRPr="00592F92">
        <w:tab/>
        <w:t xml:space="preserve"> 1</w:t>
      </w:r>
      <w:r w:rsidR="00A42C03">
        <w:t>2</w:t>
      </w:r>
    </w:p>
    <w:p w14:paraId="22FD30FE" w14:textId="15AB6398" w:rsidR="005C25AA" w:rsidRPr="00592F92" w:rsidRDefault="005C25AA" w:rsidP="005C25AA">
      <w:pPr>
        <w:pStyle w:val="ListParagraph"/>
        <w:tabs>
          <w:tab w:val="left" w:leader="dot" w:pos="7632"/>
        </w:tabs>
        <w:autoSpaceDE w:val="0"/>
        <w:autoSpaceDN w:val="0"/>
        <w:adjustRightInd w:val="0"/>
        <w:spacing w:line="480" w:lineRule="auto"/>
        <w:ind w:left="1080"/>
        <w:jc w:val="both"/>
      </w:pPr>
      <w:r w:rsidRPr="00592F92">
        <w:t>Traditional Proctoring</w:t>
      </w:r>
      <w:r w:rsidRPr="00592F92">
        <w:tab/>
        <w:t xml:space="preserve"> </w:t>
      </w:r>
      <w:r>
        <w:t>1</w:t>
      </w:r>
      <w:r w:rsidR="00A42C03">
        <w:t>2</w:t>
      </w:r>
    </w:p>
    <w:p w14:paraId="664D571D" w14:textId="4D001B21" w:rsidR="005C25AA" w:rsidRPr="00592F92" w:rsidRDefault="005C25AA" w:rsidP="005C25AA">
      <w:pPr>
        <w:pStyle w:val="ListParagraph"/>
        <w:tabs>
          <w:tab w:val="left" w:leader="dot" w:pos="7632"/>
        </w:tabs>
        <w:autoSpaceDE w:val="0"/>
        <w:autoSpaceDN w:val="0"/>
        <w:adjustRightInd w:val="0"/>
        <w:spacing w:line="480" w:lineRule="auto"/>
        <w:ind w:left="1080"/>
        <w:jc w:val="both"/>
      </w:pPr>
      <w:r w:rsidRPr="00592F92">
        <w:t>Online Education during the COVID-19 Pandemic</w:t>
      </w:r>
      <w:r w:rsidRPr="00592F92">
        <w:tab/>
        <w:t xml:space="preserve"> </w:t>
      </w:r>
      <w:r>
        <w:t>1</w:t>
      </w:r>
      <w:r w:rsidR="008B721B">
        <w:t>4</w:t>
      </w:r>
    </w:p>
    <w:p w14:paraId="4013E161" w14:textId="0383668E" w:rsidR="005C25AA" w:rsidRPr="00592F92" w:rsidRDefault="005C25AA" w:rsidP="005C25AA">
      <w:pPr>
        <w:pStyle w:val="ListParagraph"/>
        <w:tabs>
          <w:tab w:val="left" w:leader="dot" w:pos="7632"/>
        </w:tabs>
        <w:autoSpaceDE w:val="0"/>
        <w:autoSpaceDN w:val="0"/>
        <w:adjustRightInd w:val="0"/>
        <w:spacing w:line="480" w:lineRule="auto"/>
        <w:ind w:left="1080"/>
        <w:jc w:val="both"/>
      </w:pPr>
      <w:r w:rsidRPr="00592F92">
        <w:t>Online Proctoring</w:t>
      </w:r>
      <w:r w:rsidRPr="00592F92">
        <w:tab/>
        <w:t xml:space="preserve"> </w:t>
      </w:r>
      <w:r>
        <w:t>1</w:t>
      </w:r>
      <w:r w:rsidR="00A82428">
        <w:t>7</w:t>
      </w:r>
    </w:p>
    <w:p w14:paraId="55BA2B04" w14:textId="2D235031" w:rsidR="005C25AA" w:rsidRPr="00592F92" w:rsidRDefault="005C25AA" w:rsidP="005C25AA">
      <w:pPr>
        <w:pStyle w:val="ListParagraph"/>
        <w:tabs>
          <w:tab w:val="left" w:leader="dot" w:pos="7632"/>
        </w:tabs>
        <w:autoSpaceDE w:val="0"/>
        <w:autoSpaceDN w:val="0"/>
        <w:adjustRightInd w:val="0"/>
        <w:spacing w:line="480" w:lineRule="auto"/>
        <w:ind w:left="1080"/>
        <w:jc w:val="both"/>
      </w:pPr>
      <w:r w:rsidRPr="00592F92">
        <w:t>Development of Online Examination Platforms</w:t>
      </w:r>
      <w:r w:rsidRPr="00592F92">
        <w:tab/>
        <w:t xml:space="preserve"> </w:t>
      </w:r>
      <w:r w:rsidR="004750E5">
        <w:t>19</w:t>
      </w:r>
    </w:p>
    <w:p w14:paraId="62111E0E" w14:textId="2D95AEC3" w:rsidR="005C25AA" w:rsidRPr="00592F92" w:rsidRDefault="005C25AA" w:rsidP="005C25AA">
      <w:pPr>
        <w:pStyle w:val="ListParagraph"/>
        <w:tabs>
          <w:tab w:val="left" w:leader="dot" w:pos="7632"/>
        </w:tabs>
        <w:autoSpaceDE w:val="0"/>
        <w:autoSpaceDN w:val="0"/>
        <w:adjustRightInd w:val="0"/>
        <w:spacing w:line="480" w:lineRule="auto"/>
        <w:ind w:left="1080"/>
        <w:jc w:val="both"/>
      </w:pPr>
      <w:r w:rsidRPr="00592F92">
        <w:t>Online Cheating</w:t>
      </w:r>
      <w:r w:rsidRPr="00592F92">
        <w:tab/>
        <w:t xml:space="preserve"> </w:t>
      </w:r>
      <w:r>
        <w:t>2</w:t>
      </w:r>
      <w:r w:rsidR="00F10D0B">
        <w:t>1</w:t>
      </w:r>
    </w:p>
    <w:p w14:paraId="45BAE49D" w14:textId="371A923E" w:rsidR="005C25AA" w:rsidRDefault="005C25AA" w:rsidP="005C25AA">
      <w:pPr>
        <w:pStyle w:val="ListParagraph"/>
        <w:tabs>
          <w:tab w:val="left" w:leader="dot" w:pos="7632"/>
        </w:tabs>
        <w:autoSpaceDE w:val="0"/>
        <w:autoSpaceDN w:val="0"/>
        <w:adjustRightInd w:val="0"/>
        <w:spacing w:line="480" w:lineRule="auto"/>
        <w:ind w:left="1080"/>
        <w:jc w:val="both"/>
      </w:pPr>
      <w:r w:rsidRPr="00592F92">
        <w:t>Use of AI in Cheating During Online Examination</w:t>
      </w:r>
      <w:r w:rsidRPr="00592F92">
        <w:tab/>
        <w:t xml:space="preserve"> </w:t>
      </w:r>
      <w:r>
        <w:t>2</w:t>
      </w:r>
      <w:r w:rsidR="00A80B89">
        <w:t>3</w:t>
      </w:r>
    </w:p>
    <w:p w14:paraId="10C23C87" w14:textId="2C637B4B" w:rsidR="0065612D" w:rsidRPr="00592F92" w:rsidRDefault="0065612D" w:rsidP="005C25AA">
      <w:pPr>
        <w:pStyle w:val="ListParagraph"/>
        <w:tabs>
          <w:tab w:val="left" w:leader="dot" w:pos="7632"/>
        </w:tabs>
        <w:autoSpaceDE w:val="0"/>
        <w:autoSpaceDN w:val="0"/>
        <w:adjustRightInd w:val="0"/>
        <w:spacing w:line="480" w:lineRule="auto"/>
        <w:ind w:left="1080"/>
        <w:jc w:val="both"/>
      </w:pPr>
      <w:r>
        <w:t>Development of Plug</w:t>
      </w:r>
      <w:r w:rsidR="001D35B4">
        <w:t xml:space="preserve">-ins </w:t>
      </w:r>
      <w:r w:rsidR="001D35B4">
        <w:tab/>
        <w:t xml:space="preserve"> 25</w:t>
      </w:r>
    </w:p>
    <w:p w14:paraId="2DE13999" w14:textId="2D3FD765" w:rsidR="005C25AA" w:rsidRPr="00592F92" w:rsidRDefault="005C25AA" w:rsidP="005C25AA">
      <w:pPr>
        <w:pStyle w:val="ListParagraph"/>
        <w:tabs>
          <w:tab w:val="left" w:leader="dot" w:pos="7632"/>
        </w:tabs>
        <w:autoSpaceDE w:val="0"/>
        <w:autoSpaceDN w:val="0"/>
        <w:adjustRightInd w:val="0"/>
        <w:spacing w:line="480" w:lineRule="auto"/>
        <w:ind w:left="1080"/>
        <w:jc w:val="both"/>
      </w:pPr>
      <w:r w:rsidRPr="00592F92">
        <w:t>Tool Development for Anti-Cheating during Examinations</w:t>
      </w:r>
      <w:r w:rsidRPr="00592F92">
        <w:tab/>
        <w:t xml:space="preserve"> </w:t>
      </w:r>
      <w:r>
        <w:t>2</w:t>
      </w:r>
      <w:r w:rsidR="00A35AD0">
        <w:t>7</w:t>
      </w:r>
    </w:p>
    <w:p w14:paraId="16247FDD" w14:textId="3A04D083" w:rsidR="005C25AA" w:rsidRPr="00592F92" w:rsidRDefault="005C25AA" w:rsidP="00D53A80">
      <w:pPr>
        <w:pStyle w:val="ListParagraph"/>
        <w:tabs>
          <w:tab w:val="left" w:leader="dot" w:pos="7632"/>
        </w:tabs>
        <w:autoSpaceDE w:val="0"/>
        <w:autoSpaceDN w:val="0"/>
        <w:adjustRightInd w:val="0"/>
        <w:spacing w:line="480" w:lineRule="auto"/>
        <w:ind w:left="1080"/>
        <w:jc w:val="both"/>
      </w:pPr>
      <w:r w:rsidRPr="00592F92">
        <w:t>Online Proctoring vs. Traditional Proctoring</w:t>
      </w:r>
      <w:r w:rsidRPr="00592F92">
        <w:tab/>
        <w:t xml:space="preserve"> </w:t>
      </w:r>
      <w:r w:rsidR="0054486F">
        <w:t>30</w:t>
      </w:r>
    </w:p>
    <w:p w14:paraId="114A00C1" w14:textId="45831229" w:rsidR="005C25AA" w:rsidRPr="00592F92" w:rsidRDefault="005C25AA" w:rsidP="005C25AA">
      <w:pPr>
        <w:autoSpaceDE w:val="0"/>
        <w:autoSpaceDN w:val="0"/>
        <w:adjustRightInd w:val="0"/>
        <w:spacing w:line="480" w:lineRule="auto"/>
        <w:contextualSpacing/>
        <w:jc w:val="both"/>
        <w:rPr>
          <w:rFonts w:ascii="Times New Roman" w:hAnsi="Times New Roman" w:cs="Times New Roman"/>
          <w:b/>
          <w:sz w:val="24"/>
          <w:szCs w:val="24"/>
        </w:rPr>
      </w:pPr>
      <w:r w:rsidRPr="00592F92">
        <w:rPr>
          <w:rFonts w:ascii="Times New Roman" w:hAnsi="Times New Roman" w:cs="Times New Roman"/>
          <w:b/>
          <w:sz w:val="24"/>
          <w:szCs w:val="24"/>
        </w:rPr>
        <w:t>Chapter III.</w:t>
      </w:r>
      <w:r w:rsidR="007E09C6">
        <w:rPr>
          <w:rFonts w:ascii="Times New Roman" w:hAnsi="Times New Roman" w:cs="Times New Roman"/>
          <w:b/>
          <w:sz w:val="24"/>
          <w:szCs w:val="24"/>
        </w:rPr>
        <w:t xml:space="preserve"> TECHNICAL BACKGROUND</w:t>
      </w:r>
    </w:p>
    <w:p w14:paraId="5F0B99D1" w14:textId="696BA245" w:rsidR="005C25AA" w:rsidRPr="00592F92" w:rsidRDefault="005C25AA" w:rsidP="005C25AA">
      <w:pPr>
        <w:pStyle w:val="ListParagraph"/>
        <w:numPr>
          <w:ilvl w:val="0"/>
          <w:numId w:val="34"/>
        </w:numPr>
        <w:tabs>
          <w:tab w:val="left" w:leader="dot" w:pos="7632"/>
          <w:tab w:val="left" w:leader="dot" w:pos="7920"/>
        </w:tabs>
        <w:suppressAutoHyphens/>
        <w:autoSpaceDE w:val="0"/>
        <w:autoSpaceDN w:val="0"/>
        <w:adjustRightInd w:val="0"/>
        <w:spacing w:line="480" w:lineRule="auto"/>
        <w:jc w:val="both"/>
      </w:pPr>
      <w:r w:rsidRPr="00592F92">
        <w:t>Technical Background</w:t>
      </w:r>
      <w:r w:rsidRPr="00592F92">
        <w:tab/>
        <w:t xml:space="preserve"> </w:t>
      </w:r>
      <w:r>
        <w:t>3</w:t>
      </w:r>
      <w:r w:rsidR="008E0563">
        <w:t>1</w:t>
      </w:r>
    </w:p>
    <w:p w14:paraId="5B18DF7C" w14:textId="15755D03" w:rsidR="005C25AA" w:rsidRPr="00592F92" w:rsidRDefault="005C25AA" w:rsidP="005C25AA">
      <w:pPr>
        <w:pStyle w:val="ListParagraph"/>
        <w:numPr>
          <w:ilvl w:val="0"/>
          <w:numId w:val="34"/>
        </w:numPr>
        <w:tabs>
          <w:tab w:val="left" w:leader="dot" w:pos="7632"/>
          <w:tab w:val="left" w:leader="dot" w:pos="7920"/>
        </w:tabs>
        <w:suppressAutoHyphens/>
        <w:autoSpaceDE w:val="0"/>
        <w:autoSpaceDN w:val="0"/>
        <w:adjustRightInd w:val="0"/>
        <w:spacing w:line="480" w:lineRule="auto"/>
        <w:jc w:val="both"/>
      </w:pPr>
      <w:r w:rsidRPr="00592F92">
        <w:t>Technicality of the Project</w:t>
      </w:r>
      <w:r w:rsidRPr="00592F92">
        <w:tab/>
        <w:t xml:space="preserve"> </w:t>
      </w:r>
      <w:r>
        <w:t>3</w:t>
      </w:r>
      <w:r w:rsidR="007403F1">
        <w:t>1</w:t>
      </w:r>
    </w:p>
    <w:p w14:paraId="1DD5821A" w14:textId="1FFA1FB5" w:rsidR="005C25AA" w:rsidRPr="00592F92" w:rsidRDefault="005C25AA" w:rsidP="005C25AA">
      <w:pPr>
        <w:pStyle w:val="ListParagraph"/>
        <w:numPr>
          <w:ilvl w:val="0"/>
          <w:numId w:val="34"/>
        </w:numPr>
        <w:tabs>
          <w:tab w:val="left" w:leader="dot" w:pos="7632"/>
          <w:tab w:val="left" w:leader="dot" w:pos="7920"/>
        </w:tabs>
        <w:suppressAutoHyphens/>
        <w:autoSpaceDE w:val="0"/>
        <w:autoSpaceDN w:val="0"/>
        <w:adjustRightInd w:val="0"/>
        <w:spacing w:line="480" w:lineRule="auto"/>
        <w:jc w:val="both"/>
      </w:pPr>
      <w:r w:rsidRPr="00592F92">
        <w:t>Technology Used</w:t>
      </w:r>
      <w:r w:rsidRPr="00592F92">
        <w:tab/>
        <w:t xml:space="preserve"> </w:t>
      </w:r>
      <w:r w:rsidR="00783C15">
        <w:t>47</w:t>
      </w:r>
    </w:p>
    <w:p w14:paraId="7566DA00" w14:textId="1A6525BC" w:rsidR="005C25AA" w:rsidRPr="005C25AA" w:rsidRDefault="005C25AA" w:rsidP="005C25AA">
      <w:pPr>
        <w:pStyle w:val="ListParagraph"/>
        <w:numPr>
          <w:ilvl w:val="0"/>
          <w:numId w:val="34"/>
        </w:numPr>
        <w:tabs>
          <w:tab w:val="left" w:leader="dot" w:pos="7632"/>
          <w:tab w:val="left" w:leader="dot" w:pos="7920"/>
        </w:tabs>
        <w:suppressAutoHyphens/>
        <w:autoSpaceDE w:val="0"/>
        <w:autoSpaceDN w:val="0"/>
        <w:adjustRightInd w:val="0"/>
        <w:spacing w:line="480" w:lineRule="auto"/>
        <w:jc w:val="both"/>
      </w:pPr>
      <w:r w:rsidRPr="00592F92">
        <w:t>How the Project Works</w:t>
      </w:r>
      <w:r w:rsidRPr="00592F92">
        <w:tab/>
        <w:t xml:space="preserve"> </w:t>
      </w:r>
      <w:r w:rsidR="00AB4878">
        <w:t>51</w:t>
      </w:r>
    </w:p>
    <w:p w14:paraId="602D68CC" w14:textId="6E824D24" w:rsidR="005C25AA" w:rsidRPr="00592F92" w:rsidRDefault="005C25AA" w:rsidP="00D53A80">
      <w:pPr>
        <w:pStyle w:val="ListParagraph"/>
        <w:numPr>
          <w:ilvl w:val="0"/>
          <w:numId w:val="34"/>
        </w:numPr>
        <w:tabs>
          <w:tab w:val="left" w:leader="dot" w:pos="7632"/>
          <w:tab w:val="left" w:leader="dot" w:pos="7920"/>
        </w:tabs>
        <w:suppressAutoHyphens/>
        <w:autoSpaceDE w:val="0"/>
        <w:autoSpaceDN w:val="0"/>
        <w:adjustRightInd w:val="0"/>
        <w:spacing w:line="480" w:lineRule="auto"/>
        <w:jc w:val="both"/>
      </w:pPr>
      <w:r w:rsidRPr="00D53A80">
        <w:t>REFERENCES</w:t>
      </w:r>
      <w:r w:rsidRPr="00D53A80">
        <w:tab/>
        <w:t xml:space="preserve"> </w:t>
      </w:r>
      <w:r w:rsidR="006F4E57">
        <w:t>5</w:t>
      </w:r>
      <w:r w:rsidR="00902561">
        <w:t>3</w:t>
      </w:r>
    </w:p>
    <w:p w14:paraId="06D43E8B" w14:textId="6FEBD5B8" w:rsidR="007E09C6" w:rsidRDefault="007E09C6" w:rsidP="007E09C6">
      <w:pPr>
        <w:autoSpaceDE w:val="0"/>
        <w:autoSpaceDN w:val="0"/>
        <w:adjustRightInd w:val="0"/>
        <w:spacing w:after="0" w:line="480" w:lineRule="auto"/>
        <w:rPr>
          <w:rFonts w:ascii="Times New Roman" w:hAnsi="Times New Roman" w:cs="Times New Roman"/>
          <w:b/>
          <w:sz w:val="24"/>
          <w:szCs w:val="24"/>
        </w:rPr>
      </w:pPr>
      <w:r>
        <w:rPr>
          <w:rFonts w:ascii="Times New Roman" w:hAnsi="Times New Roman" w:cs="Times New Roman"/>
          <w:b/>
          <w:sz w:val="24"/>
          <w:szCs w:val="24"/>
        </w:rPr>
        <w:t>Chapter IV. METHODOLOGY</w:t>
      </w:r>
    </w:p>
    <w:p w14:paraId="25E54FCC" w14:textId="799D071C" w:rsidR="007E09C6" w:rsidRPr="00592F92" w:rsidRDefault="007E09C6" w:rsidP="007E09C6">
      <w:pPr>
        <w:pStyle w:val="ListParagraph"/>
        <w:tabs>
          <w:tab w:val="left" w:leader="dot" w:pos="7632"/>
        </w:tabs>
        <w:autoSpaceDE w:val="0"/>
        <w:autoSpaceDN w:val="0"/>
        <w:adjustRightInd w:val="0"/>
        <w:spacing w:line="480" w:lineRule="auto"/>
        <w:ind w:left="1080"/>
        <w:jc w:val="both"/>
      </w:pPr>
      <w:r>
        <w:t>Environment</w:t>
      </w:r>
      <w:r w:rsidRPr="00592F92">
        <w:tab/>
        <w:t xml:space="preserve"> </w:t>
      </w:r>
      <w:r>
        <w:t>12</w:t>
      </w:r>
    </w:p>
    <w:p w14:paraId="69330DDD" w14:textId="58EC3AEA" w:rsidR="007E09C6" w:rsidRPr="00592F92" w:rsidRDefault="007E09C6" w:rsidP="007E09C6">
      <w:pPr>
        <w:pStyle w:val="ListParagraph"/>
        <w:tabs>
          <w:tab w:val="left" w:leader="dot" w:pos="7632"/>
        </w:tabs>
        <w:autoSpaceDE w:val="0"/>
        <w:autoSpaceDN w:val="0"/>
        <w:adjustRightInd w:val="0"/>
        <w:spacing w:line="480" w:lineRule="auto"/>
        <w:ind w:left="1080"/>
        <w:jc w:val="both"/>
      </w:pPr>
      <w:r>
        <w:t>Requirements Specifications</w:t>
      </w:r>
      <w:r w:rsidRPr="00592F92">
        <w:tab/>
        <w:t xml:space="preserve"> </w:t>
      </w:r>
      <w:r>
        <w:t>14</w:t>
      </w:r>
    </w:p>
    <w:p w14:paraId="66A7D670" w14:textId="77777777" w:rsidR="007E09C6" w:rsidRPr="00592F92" w:rsidRDefault="007E09C6" w:rsidP="007E09C6">
      <w:pPr>
        <w:pStyle w:val="ListParagraph"/>
        <w:tabs>
          <w:tab w:val="left" w:leader="dot" w:pos="7632"/>
        </w:tabs>
        <w:autoSpaceDE w:val="0"/>
        <w:autoSpaceDN w:val="0"/>
        <w:adjustRightInd w:val="0"/>
        <w:spacing w:line="480" w:lineRule="auto"/>
        <w:ind w:left="1080"/>
        <w:jc w:val="both"/>
      </w:pPr>
      <w:r w:rsidRPr="00592F92">
        <w:t>Online Proctoring</w:t>
      </w:r>
      <w:r w:rsidRPr="00592F92">
        <w:tab/>
        <w:t xml:space="preserve"> </w:t>
      </w:r>
      <w:r>
        <w:t>17</w:t>
      </w:r>
    </w:p>
    <w:p w14:paraId="4FDA69E4" w14:textId="77777777" w:rsidR="007E09C6" w:rsidRPr="00592F92" w:rsidRDefault="007E09C6" w:rsidP="007E09C6">
      <w:pPr>
        <w:pStyle w:val="ListParagraph"/>
        <w:tabs>
          <w:tab w:val="left" w:leader="dot" w:pos="7632"/>
        </w:tabs>
        <w:autoSpaceDE w:val="0"/>
        <w:autoSpaceDN w:val="0"/>
        <w:adjustRightInd w:val="0"/>
        <w:spacing w:line="480" w:lineRule="auto"/>
        <w:ind w:left="1080"/>
        <w:jc w:val="both"/>
      </w:pPr>
      <w:r w:rsidRPr="00592F92">
        <w:lastRenderedPageBreak/>
        <w:t>Development of Online Examination Platforms</w:t>
      </w:r>
      <w:r w:rsidRPr="00592F92">
        <w:tab/>
        <w:t xml:space="preserve"> </w:t>
      </w:r>
      <w:r>
        <w:t>19</w:t>
      </w:r>
    </w:p>
    <w:p w14:paraId="091D3C8E" w14:textId="77777777" w:rsidR="007E09C6" w:rsidRPr="00592F92" w:rsidRDefault="007E09C6" w:rsidP="007E09C6">
      <w:pPr>
        <w:pStyle w:val="ListParagraph"/>
        <w:tabs>
          <w:tab w:val="left" w:leader="dot" w:pos="7632"/>
        </w:tabs>
        <w:autoSpaceDE w:val="0"/>
        <w:autoSpaceDN w:val="0"/>
        <w:adjustRightInd w:val="0"/>
        <w:spacing w:line="480" w:lineRule="auto"/>
        <w:ind w:left="1080"/>
        <w:jc w:val="both"/>
      </w:pPr>
      <w:r w:rsidRPr="00592F92">
        <w:t>Online Cheating</w:t>
      </w:r>
      <w:r w:rsidRPr="00592F92">
        <w:tab/>
        <w:t xml:space="preserve"> </w:t>
      </w:r>
      <w:r>
        <w:t>21</w:t>
      </w:r>
    </w:p>
    <w:p w14:paraId="41A8B634" w14:textId="77777777" w:rsidR="007E09C6" w:rsidRDefault="007E09C6" w:rsidP="007E09C6">
      <w:pPr>
        <w:pStyle w:val="ListParagraph"/>
        <w:tabs>
          <w:tab w:val="left" w:leader="dot" w:pos="7632"/>
        </w:tabs>
        <w:autoSpaceDE w:val="0"/>
        <w:autoSpaceDN w:val="0"/>
        <w:adjustRightInd w:val="0"/>
        <w:spacing w:line="480" w:lineRule="auto"/>
        <w:ind w:left="1080"/>
        <w:jc w:val="both"/>
      </w:pPr>
      <w:r w:rsidRPr="00592F92">
        <w:t>Use of AI in Cheating During Online Examination</w:t>
      </w:r>
      <w:r w:rsidRPr="00592F92">
        <w:tab/>
        <w:t xml:space="preserve"> </w:t>
      </w:r>
      <w:r>
        <w:t>23</w:t>
      </w:r>
    </w:p>
    <w:p w14:paraId="0062BF96" w14:textId="77777777" w:rsidR="007E09C6" w:rsidRPr="00592F92" w:rsidRDefault="007E09C6" w:rsidP="007E09C6">
      <w:pPr>
        <w:pStyle w:val="ListParagraph"/>
        <w:tabs>
          <w:tab w:val="left" w:leader="dot" w:pos="7632"/>
        </w:tabs>
        <w:autoSpaceDE w:val="0"/>
        <w:autoSpaceDN w:val="0"/>
        <w:adjustRightInd w:val="0"/>
        <w:spacing w:line="480" w:lineRule="auto"/>
        <w:ind w:left="1080"/>
        <w:jc w:val="both"/>
      </w:pPr>
      <w:r>
        <w:t xml:space="preserve">Development of Plug-ins </w:t>
      </w:r>
      <w:r>
        <w:tab/>
        <w:t xml:space="preserve"> 25</w:t>
      </w:r>
    </w:p>
    <w:p w14:paraId="675C9709" w14:textId="77777777" w:rsidR="007E09C6" w:rsidRPr="00592F92" w:rsidRDefault="007E09C6" w:rsidP="007E09C6">
      <w:pPr>
        <w:pStyle w:val="ListParagraph"/>
        <w:tabs>
          <w:tab w:val="left" w:leader="dot" w:pos="7632"/>
        </w:tabs>
        <w:autoSpaceDE w:val="0"/>
        <w:autoSpaceDN w:val="0"/>
        <w:adjustRightInd w:val="0"/>
        <w:spacing w:line="480" w:lineRule="auto"/>
        <w:ind w:left="1080"/>
        <w:jc w:val="both"/>
      </w:pPr>
      <w:r w:rsidRPr="00592F92">
        <w:t>Tool Development for Anti-Cheating during Examinations</w:t>
      </w:r>
      <w:r w:rsidRPr="00592F92">
        <w:tab/>
        <w:t xml:space="preserve"> </w:t>
      </w:r>
      <w:r>
        <w:t>27</w:t>
      </w:r>
    </w:p>
    <w:p w14:paraId="661B214A" w14:textId="77777777" w:rsidR="007E09C6" w:rsidRPr="00592F92" w:rsidRDefault="007E09C6" w:rsidP="007E09C6">
      <w:pPr>
        <w:pStyle w:val="ListParagraph"/>
        <w:tabs>
          <w:tab w:val="left" w:leader="dot" w:pos="7632"/>
        </w:tabs>
        <w:autoSpaceDE w:val="0"/>
        <w:autoSpaceDN w:val="0"/>
        <w:adjustRightInd w:val="0"/>
        <w:spacing w:line="480" w:lineRule="auto"/>
        <w:ind w:left="1080"/>
        <w:jc w:val="both"/>
      </w:pPr>
      <w:r w:rsidRPr="00592F92">
        <w:t>Online Proctoring vs. Traditional Proctoring</w:t>
      </w:r>
      <w:r w:rsidRPr="00592F92">
        <w:tab/>
        <w:t xml:space="preserve"> </w:t>
      </w:r>
      <w:r>
        <w:t>30</w:t>
      </w:r>
    </w:p>
    <w:p w14:paraId="4710B5F7" w14:textId="125C7B3A" w:rsidR="007E09C6" w:rsidRDefault="007E09C6" w:rsidP="007E09C6">
      <w:pPr>
        <w:autoSpaceDE w:val="0"/>
        <w:autoSpaceDN w:val="0"/>
        <w:adjustRightInd w:val="0"/>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Chapter V. </w:t>
      </w:r>
    </w:p>
    <w:p w14:paraId="25E5D05A" w14:textId="39D90720" w:rsidR="007E09C6" w:rsidRDefault="007E09C6" w:rsidP="007E09C6">
      <w:pPr>
        <w:autoSpaceDE w:val="0"/>
        <w:autoSpaceDN w:val="0"/>
        <w:adjustRightInd w:val="0"/>
        <w:spacing w:after="0" w:line="480" w:lineRule="auto"/>
        <w:rPr>
          <w:rFonts w:ascii="Times New Roman" w:hAnsi="Times New Roman" w:cs="Times New Roman"/>
          <w:b/>
          <w:sz w:val="24"/>
          <w:szCs w:val="24"/>
        </w:rPr>
      </w:pPr>
    </w:p>
    <w:p w14:paraId="75BC66DD" w14:textId="77777777" w:rsidR="007E09C6" w:rsidRDefault="007E09C6" w:rsidP="007E09C6">
      <w:pPr>
        <w:autoSpaceDE w:val="0"/>
        <w:autoSpaceDN w:val="0"/>
        <w:adjustRightInd w:val="0"/>
        <w:spacing w:after="0" w:line="480" w:lineRule="auto"/>
        <w:rPr>
          <w:rFonts w:ascii="Times New Roman" w:hAnsi="Times New Roman" w:cs="Times New Roman"/>
          <w:b/>
          <w:sz w:val="24"/>
          <w:szCs w:val="24"/>
        </w:rPr>
      </w:pPr>
    </w:p>
    <w:p w14:paraId="491A4F5F" w14:textId="53345F40" w:rsidR="005C25AA" w:rsidRDefault="005C25AA" w:rsidP="005C25AA">
      <w:pPr>
        <w:autoSpaceDE w:val="0"/>
        <w:autoSpaceDN w:val="0"/>
        <w:adjustRightInd w:val="0"/>
        <w:spacing w:after="0" w:line="480" w:lineRule="auto"/>
        <w:jc w:val="center"/>
        <w:rPr>
          <w:rFonts w:ascii="Times New Roman" w:hAnsi="Times New Roman" w:cs="Times New Roman"/>
          <w:b/>
          <w:sz w:val="24"/>
          <w:szCs w:val="24"/>
        </w:rPr>
      </w:pPr>
      <w:r w:rsidRPr="009318FA">
        <w:rPr>
          <w:rFonts w:ascii="Times New Roman" w:hAnsi="Times New Roman" w:cs="Times New Roman"/>
          <w:b/>
          <w:sz w:val="24"/>
          <w:szCs w:val="24"/>
        </w:rPr>
        <w:t>LIST OF FIGURES</w:t>
      </w:r>
    </w:p>
    <w:p w14:paraId="6C47F70D" w14:textId="04FA646E" w:rsidR="007A1048" w:rsidRPr="007A1048" w:rsidRDefault="00296706" w:rsidP="007A1048">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Diagram 1</w:t>
      </w:r>
      <w:r w:rsidR="007A1048" w:rsidRPr="007A1048">
        <w:rPr>
          <w:rFonts w:ascii="Times New Roman" w:hAnsi="Times New Roman" w:cs="Times New Roman"/>
          <w:sz w:val="24"/>
          <w:szCs w:val="24"/>
        </w:rPr>
        <w:tab/>
        <w:t xml:space="preserve"> 31</w:t>
      </w:r>
    </w:p>
    <w:p w14:paraId="1FDDAC21" w14:textId="4683EB72" w:rsidR="007A1048" w:rsidRPr="007A1048" w:rsidRDefault="00296706" w:rsidP="007A1048">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Diagram 2</w:t>
      </w:r>
      <w:r w:rsidR="007A1048" w:rsidRPr="007A1048">
        <w:rPr>
          <w:rFonts w:ascii="Times New Roman" w:hAnsi="Times New Roman" w:cs="Times New Roman"/>
          <w:sz w:val="24"/>
          <w:szCs w:val="24"/>
        </w:rPr>
        <w:tab/>
        <w:t xml:space="preserve"> 31</w:t>
      </w:r>
    </w:p>
    <w:p w14:paraId="162131F3" w14:textId="695098AA" w:rsidR="007A1048" w:rsidRPr="007A1048" w:rsidRDefault="00296706" w:rsidP="007A1048">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Diagram 3</w:t>
      </w:r>
      <w:r w:rsidR="007A1048" w:rsidRPr="007A1048">
        <w:rPr>
          <w:rFonts w:ascii="Times New Roman" w:hAnsi="Times New Roman" w:cs="Times New Roman"/>
          <w:sz w:val="24"/>
          <w:szCs w:val="24"/>
        </w:rPr>
        <w:tab/>
        <w:t xml:space="preserve"> 3</w:t>
      </w:r>
      <w:r w:rsidR="00957319">
        <w:rPr>
          <w:rFonts w:ascii="Times New Roman" w:hAnsi="Times New Roman" w:cs="Times New Roman"/>
          <w:sz w:val="24"/>
          <w:szCs w:val="24"/>
        </w:rPr>
        <w:t>3</w:t>
      </w:r>
    </w:p>
    <w:p w14:paraId="12860774" w14:textId="46AC7B86" w:rsidR="007A1048" w:rsidRPr="007A1048" w:rsidRDefault="00296706" w:rsidP="007A1048">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Diagram 4</w:t>
      </w:r>
      <w:r w:rsidR="007A1048" w:rsidRPr="007A1048">
        <w:rPr>
          <w:rFonts w:ascii="Times New Roman" w:hAnsi="Times New Roman" w:cs="Times New Roman"/>
          <w:sz w:val="24"/>
          <w:szCs w:val="24"/>
        </w:rPr>
        <w:tab/>
        <w:t xml:space="preserve"> 3</w:t>
      </w:r>
      <w:r w:rsidR="00957319">
        <w:rPr>
          <w:rFonts w:ascii="Times New Roman" w:hAnsi="Times New Roman" w:cs="Times New Roman"/>
          <w:sz w:val="24"/>
          <w:szCs w:val="24"/>
        </w:rPr>
        <w:t>4</w:t>
      </w:r>
    </w:p>
    <w:p w14:paraId="3AD8AE41" w14:textId="64E0EA7D" w:rsidR="007A1048" w:rsidRPr="007A1048" w:rsidRDefault="00BF764E" w:rsidP="007A1048">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Figure </w:t>
      </w:r>
      <w:r w:rsidR="006B695B">
        <w:rPr>
          <w:rFonts w:ascii="Times New Roman" w:hAnsi="Times New Roman" w:cs="Times New Roman"/>
          <w:sz w:val="24"/>
          <w:szCs w:val="24"/>
        </w:rPr>
        <w:t>1</w:t>
      </w:r>
      <w:r w:rsidR="007A1048" w:rsidRPr="007A1048">
        <w:rPr>
          <w:rFonts w:ascii="Times New Roman" w:hAnsi="Times New Roman" w:cs="Times New Roman"/>
          <w:sz w:val="24"/>
          <w:szCs w:val="24"/>
        </w:rPr>
        <w:tab/>
        <w:t xml:space="preserve"> 35</w:t>
      </w:r>
    </w:p>
    <w:p w14:paraId="25A1C789" w14:textId="00DE57B2" w:rsidR="007A1048" w:rsidRPr="007A1048" w:rsidRDefault="00BF764E" w:rsidP="007A1048">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Figure </w:t>
      </w:r>
      <w:r w:rsidR="006B695B">
        <w:rPr>
          <w:rFonts w:ascii="Times New Roman" w:hAnsi="Times New Roman" w:cs="Times New Roman"/>
          <w:sz w:val="24"/>
          <w:szCs w:val="24"/>
        </w:rPr>
        <w:t>2</w:t>
      </w:r>
      <w:r w:rsidR="007A1048" w:rsidRPr="007A1048">
        <w:rPr>
          <w:rFonts w:ascii="Times New Roman" w:hAnsi="Times New Roman" w:cs="Times New Roman"/>
          <w:sz w:val="24"/>
          <w:szCs w:val="24"/>
        </w:rPr>
        <w:tab/>
        <w:t xml:space="preserve"> </w:t>
      </w:r>
      <w:r w:rsidR="004C5519">
        <w:rPr>
          <w:rFonts w:ascii="Times New Roman" w:hAnsi="Times New Roman" w:cs="Times New Roman"/>
          <w:sz w:val="24"/>
          <w:szCs w:val="24"/>
        </w:rPr>
        <w:t>36</w:t>
      </w:r>
    </w:p>
    <w:p w14:paraId="4A709707" w14:textId="0FDD5533" w:rsidR="007A1048" w:rsidRPr="007A1048" w:rsidRDefault="00BF764E" w:rsidP="007A1048">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Figure </w:t>
      </w:r>
      <w:r w:rsidR="006B695B">
        <w:rPr>
          <w:rFonts w:ascii="Times New Roman" w:hAnsi="Times New Roman" w:cs="Times New Roman"/>
          <w:sz w:val="24"/>
          <w:szCs w:val="24"/>
        </w:rPr>
        <w:t>3</w:t>
      </w:r>
      <w:r w:rsidR="007A1048" w:rsidRPr="007A1048">
        <w:rPr>
          <w:rFonts w:ascii="Times New Roman" w:hAnsi="Times New Roman" w:cs="Times New Roman"/>
          <w:sz w:val="24"/>
          <w:szCs w:val="24"/>
        </w:rPr>
        <w:tab/>
        <w:t xml:space="preserve"> </w:t>
      </w:r>
      <w:r w:rsidR="004C5519">
        <w:rPr>
          <w:rFonts w:ascii="Times New Roman" w:hAnsi="Times New Roman" w:cs="Times New Roman"/>
          <w:sz w:val="24"/>
          <w:szCs w:val="24"/>
        </w:rPr>
        <w:t>37</w:t>
      </w:r>
    </w:p>
    <w:p w14:paraId="5C5ED397" w14:textId="41230957" w:rsidR="007A1048" w:rsidRPr="007A1048" w:rsidRDefault="00BF764E" w:rsidP="007A1048">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Figure </w:t>
      </w:r>
      <w:r w:rsidR="006B695B">
        <w:rPr>
          <w:rFonts w:ascii="Times New Roman" w:hAnsi="Times New Roman" w:cs="Times New Roman"/>
          <w:sz w:val="24"/>
          <w:szCs w:val="24"/>
        </w:rPr>
        <w:t>4</w:t>
      </w:r>
      <w:r w:rsidR="007A1048" w:rsidRPr="007A1048">
        <w:rPr>
          <w:rFonts w:ascii="Times New Roman" w:hAnsi="Times New Roman" w:cs="Times New Roman"/>
          <w:sz w:val="24"/>
          <w:szCs w:val="24"/>
        </w:rPr>
        <w:tab/>
        <w:t xml:space="preserve"> </w:t>
      </w:r>
      <w:r w:rsidR="004C5519">
        <w:rPr>
          <w:rFonts w:ascii="Times New Roman" w:hAnsi="Times New Roman" w:cs="Times New Roman"/>
          <w:sz w:val="24"/>
          <w:szCs w:val="24"/>
        </w:rPr>
        <w:t>38</w:t>
      </w:r>
    </w:p>
    <w:p w14:paraId="3CE81ED9" w14:textId="06529896" w:rsidR="007A1048" w:rsidRDefault="00BF764E" w:rsidP="007A1048">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Figure </w:t>
      </w:r>
      <w:r w:rsidR="006B695B">
        <w:rPr>
          <w:rFonts w:ascii="Times New Roman" w:hAnsi="Times New Roman" w:cs="Times New Roman"/>
          <w:sz w:val="24"/>
          <w:szCs w:val="24"/>
        </w:rPr>
        <w:t>5</w:t>
      </w:r>
      <w:r w:rsidR="007A1048" w:rsidRPr="007A1048">
        <w:rPr>
          <w:rFonts w:ascii="Times New Roman" w:hAnsi="Times New Roman" w:cs="Times New Roman"/>
          <w:sz w:val="24"/>
          <w:szCs w:val="24"/>
        </w:rPr>
        <w:tab/>
        <w:t xml:space="preserve"> </w:t>
      </w:r>
      <w:r w:rsidR="004C5519">
        <w:rPr>
          <w:rFonts w:ascii="Times New Roman" w:hAnsi="Times New Roman" w:cs="Times New Roman"/>
          <w:sz w:val="24"/>
          <w:szCs w:val="24"/>
        </w:rPr>
        <w:t>39</w:t>
      </w:r>
    </w:p>
    <w:p w14:paraId="2AEE0840" w14:textId="2C223641" w:rsidR="00BF764E" w:rsidRDefault="00BF764E" w:rsidP="007A1048">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Figure </w:t>
      </w:r>
      <w:r w:rsidR="006B695B">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004C5519">
        <w:rPr>
          <w:rFonts w:ascii="Times New Roman" w:hAnsi="Times New Roman" w:cs="Times New Roman"/>
          <w:sz w:val="24"/>
          <w:szCs w:val="24"/>
        </w:rPr>
        <w:t>40</w:t>
      </w:r>
    </w:p>
    <w:p w14:paraId="01CBD3C8" w14:textId="5B27A094" w:rsidR="004C5519" w:rsidRPr="007A1048" w:rsidRDefault="004C5519" w:rsidP="004C5519">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Figure </w:t>
      </w:r>
      <w:r w:rsidR="006B695B">
        <w:rPr>
          <w:rFonts w:ascii="Times New Roman" w:hAnsi="Times New Roman" w:cs="Times New Roman"/>
          <w:sz w:val="24"/>
          <w:szCs w:val="24"/>
        </w:rPr>
        <w:t>7</w:t>
      </w:r>
      <w:r w:rsidRPr="007A1048">
        <w:rPr>
          <w:rFonts w:ascii="Times New Roman" w:hAnsi="Times New Roman" w:cs="Times New Roman"/>
          <w:sz w:val="24"/>
          <w:szCs w:val="24"/>
        </w:rPr>
        <w:tab/>
        <w:t xml:space="preserve"> </w:t>
      </w:r>
      <w:r w:rsidR="004F2448">
        <w:rPr>
          <w:rFonts w:ascii="Times New Roman" w:hAnsi="Times New Roman" w:cs="Times New Roman"/>
          <w:sz w:val="24"/>
          <w:szCs w:val="24"/>
        </w:rPr>
        <w:t>41</w:t>
      </w:r>
    </w:p>
    <w:p w14:paraId="03884905" w14:textId="0FFCE2B0" w:rsidR="004C5519" w:rsidRPr="007A1048" w:rsidRDefault="004C5519" w:rsidP="004C5519">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Figure </w:t>
      </w:r>
      <w:r w:rsidR="006B695B">
        <w:rPr>
          <w:rFonts w:ascii="Times New Roman" w:hAnsi="Times New Roman" w:cs="Times New Roman"/>
          <w:sz w:val="24"/>
          <w:szCs w:val="24"/>
        </w:rPr>
        <w:t>8</w:t>
      </w:r>
      <w:r w:rsidRPr="007A1048">
        <w:rPr>
          <w:rFonts w:ascii="Times New Roman" w:hAnsi="Times New Roman" w:cs="Times New Roman"/>
          <w:sz w:val="24"/>
          <w:szCs w:val="24"/>
        </w:rPr>
        <w:tab/>
        <w:t xml:space="preserve"> </w:t>
      </w:r>
      <w:r w:rsidR="004F2448">
        <w:rPr>
          <w:rFonts w:ascii="Times New Roman" w:hAnsi="Times New Roman" w:cs="Times New Roman"/>
          <w:sz w:val="24"/>
          <w:szCs w:val="24"/>
        </w:rPr>
        <w:t>42</w:t>
      </w:r>
    </w:p>
    <w:p w14:paraId="1E66027D" w14:textId="392EAC33" w:rsidR="004C5519" w:rsidRDefault="004C5519" w:rsidP="004C5519">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w:t>
      </w:r>
      <w:r w:rsidR="006B695B">
        <w:rPr>
          <w:rFonts w:ascii="Times New Roman" w:hAnsi="Times New Roman" w:cs="Times New Roman"/>
          <w:sz w:val="24"/>
          <w:szCs w:val="24"/>
        </w:rPr>
        <w:t>9</w:t>
      </w:r>
      <w:r w:rsidRPr="007A1048">
        <w:rPr>
          <w:rFonts w:ascii="Times New Roman" w:hAnsi="Times New Roman" w:cs="Times New Roman"/>
          <w:sz w:val="24"/>
          <w:szCs w:val="24"/>
        </w:rPr>
        <w:tab/>
        <w:t xml:space="preserve"> </w:t>
      </w:r>
      <w:r w:rsidR="004F2448">
        <w:rPr>
          <w:rFonts w:ascii="Times New Roman" w:hAnsi="Times New Roman" w:cs="Times New Roman"/>
          <w:sz w:val="24"/>
          <w:szCs w:val="24"/>
        </w:rPr>
        <w:t>43</w:t>
      </w:r>
    </w:p>
    <w:p w14:paraId="4A7A2C53" w14:textId="6775CA41" w:rsidR="004C5519" w:rsidRPr="007A1048" w:rsidRDefault="004C5519" w:rsidP="004C5519">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8"/>
          <w:szCs w:val="28"/>
        </w:rPr>
      </w:pPr>
      <w:r>
        <w:rPr>
          <w:rFonts w:ascii="Times New Roman" w:hAnsi="Times New Roman" w:cs="Times New Roman"/>
          <w:sz w:val="24"/>
          <w:szCs w:val="24"/>
        </w:rPr>
        <w:t xml:space="preserve">Figure 10 </w:t>
      </w:r>
      <w:r>
        <w:rPr>
          <w:rFonts w:ascii="Times New Roman" w:hAnsi="Times New Roman" w:cs="Times New Roman"/>
          <w:sz w:val="24"/>
          <w:szCs w:val="24"/>
        </w:rPr>
        <w:tab/>
        <w:t xml:space="preserve"> </w:t>
      </w:r>
      <w:r w:rsidR="00C14E1C">
        <w:rPr>
          <w:rFonts w:ascii="Times New Roman" w:hAnsi="Times New Roman" w:cs="Times New Roman"/>
          <w:sz w:val="24"/>
          <w:szCs w:val="24"/>
        </w:rPr>
        <w:t>44</w:t>
      </w:r>
    </w:p>
    <w:p w14:paraId="2CDD0F68" w14:textId="0D8D0249" w:rsidR="00C14E1C" w:rsidRPr="007A1048" w:rsidRDefault="00C14E1C" w:rsidP="00C14E1C">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Figure 11</w:t>
      </w:r>
      <w:r w:rsidRPr="007A1048">
        <w:rPr>
          <w:rFonts w:ascii="Times New Roman" w:hAnsi="Times New Roman" w:cs="Times New Roman"/>
          <w:sz w:val="24"/>
          <w:szCs w:val="24"/>
        </w:rPr>
        <w:tab/>
        <w:t xml:space="preserve"> </w:t>
      </w:r>
      <w:r>
        <w:rPr>
          <w:rFonts w:ascii="Times New Roman" w:hAnsi="Times New Roman" w:cs="Times New Roman"/>
          <w:sz w:val="24"/>
          <w:szCs w:val="24"/>
        </w:rPr>
        <w:t>45</w:t>
      </w:r>
    </w:p>
    <w:p w14:paraId="37A4E2EC" w14:textId="6CECEF71" w:rsidR="00C14E1C" w:rsidRPr="007A1048" w:rsidRDefault="00C14E1C" w:rsidP="00C14E1C">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Figure 12</w:t>
      </w:r>
      <w:r w:rsidRPr="007A1048">
        <w:rPr>
          <w:rFonts w:ascii="Times New Roman" w:hAnsi="Times New Roman" w:cs="Times New Roman"/>
          <w:sz w:val="24"/>
          <w:szCs w:val="24"/>
        </w:rPr>
        <w:tab/>
        <w:t xml:space="preserve"> </w:t>
      </w:r>
      <w:r>
        <w:rPr>
          <w:rFonts w:ascii="Times New Roman" w:hAnsi="Times New Roman" w:cs="Times New Roman"/>
          <w:sz w:val="24"/>
          <w:szCs w:val="24"/>
        </w:rPr>
        <w:t>46</w:t>
      </w:r>
    </w:p>
    <w:p w14:paraId="1C36EA6B" w14:textId="77777777" w:rsidR="004C5519" w:rsidRPr="007A1048" w:rsidRDefault="004C5519" w:rsidP="007A1048">
      <w:pPr>
        <w:tabs>
          <w:tab w:val="left" w:leader="dot" w:pos="7632"/>
          <w:tab w:val="left" w:leader="dot" w:pos="7920"/>
        </w:tabs>
        <w:suppressAutoHyphens/>
        <w:autoSpaceDE w:val="0"/>
        <w:autoSpaceDN w:val="0"/>
        <w:adjustRightInd w:val="0"/>
        <w:spacing w:after="0" w:line="480" w:lineRule="auto"/>
        <w:ind w:left="720"/>
        <w:jc w:val="both"/>
        <w:rPr>
          <w:rFonts w:ascii="Times New Roman" w:hAnsi="Times New Roman" w:cs="Times New Roman"/>
          <w:sz w:val="28"/>
          <w:szCs w:val="28"/>
        </w:rPr>
      </w:pPr>
    </w:p>
    <w:p w14:paraId="31456F3A" w14:textId="17F0DADB" w:rsidR="007A1048" w:rsidRPr="009318FA" w:rsidRDefault="007A1048" w:rsidP="004C5519">
      <w:pPr>
        <w:autoSpaceDE w:val="0"/>
        <w:autoSpaceDN w:val="0"/>
        <w:adjustRightInd w:val="0"/>
        <w:spacing w:after="0" w:line="480" w:lineRule="auto"/>
        <w:rPr>
          <w:rFonts w:ascii="Times New Roman" w:hAnsi="Times New Roman" w:cs="Times New Roman"/>
          <w:b/>
          <w:sz w:val="24"/>
          <w:szCs w:val="24"/>
        </w:rPr>
      </w:pPr>
    </w:p>
    <w:p w14:paraId="4FA1EC42" w14:textId="67859702" w:rsidR="005C25AA" w:rsidRPr="00A8462B" w:rsidRDefault="008D19CD" w:rsidP="005C25AA">
      <w:pPr>
        <w:sectPr w:rsidR="005C25AA" w:rsidRPr="00A8462B" w:rsidSect="006D7FE6">
          <w:headerReference w:type="default" r:id="rId11"/>
          <w:footerReference w:type="default" r:id="rId12"/>
          <w:headerReference w:type="first" r:id="rId13"/>
          <w:footerReference w:type="first" r:id="rId14"/>
          <w:pgSz w:w="12240" w:h="15840"/>
          <w:pgMar w:top="1440" w:right="1440" w:bottom="1440" w:left="2160" w:header="454" w:footer="288" w:gutter="0"/>
          <w:cols w:space="720"/>
          <w:docGrid w:linePitch="299"/>
        </w:sectPr>
      </w:pPr>
      <w:r>
        <w:br w:type="page"/>
      </w:r>
    </w:p>
    <w:p w14:paraId="6FDD9CA4" w14:textId="77777777" w:rsidR="005C25AA" w:rsidRPr="00592F92" w:rsidRDefault="005C25AA" w:rsidP="005C25AA">
      <w:pPr>
        <w:autoSpaceDE w:val="0"/>
        <w:autoSpaceDN w:val="0"/>
        <w:adjustRightInd w:val="0"/>
        <w:spacing w:line="480" w:lineRule="auto"/>
        <w:jc w:val="center"/>
        <w:rPr>
          <w:rFonts w:ascii="Times New Roman" w:hAnsi="Times New Roman" w:cs="Times New Roman"/>
          <w:b/>
          <w:sz w:val="24"/>
          <w:szCs w:val="24"/>
        </w:rPr>
      </w:pPr>
      <w:r w:rsidRPr="00592F92">
        <w:rPr>
          <w:rFonts w:ascii="Times New Roman" w:hAnsi="Times New Roman" w:cs="Times New Roman"/>
          <w:b/>
          <w:sz w:val="24"/>
          <w:szCs w:val="24"/>
        </w:rPr>
        <w:lastRenderedPageBreak/>
        <w:t>CHAPTER 1</w:t>
      </w:r>
    </w:p>
    <w:p w14:paraId="44AFA542" w14:textId="37A1471C" w:rsidR="00F803B2" w:rsidRPr="000B74FC" w:rsidRDefault="005C25AA" w:rsidP="000B74FC">
      <w:pPr>
        <w:autoSpaceDE w:val="0"/>
        <w:autoSpaceDN w:val="0"/>
        <w:adjustRightInd w:val="0"/>
        <w:spacing w:line="480" w:lineRule="auto"/>
        <w:ind w:left="-180" w:right="-180"/>
        <w:rPr>
          <w:rFonts w:ascii="Times New Roman" w:hAnsi="Times New Roman" w:cs="Times New Roman"/>
          <w:b/>
          <w:sz w:val="24"/>
          <w:szCs w:val="24"/>
        </w:rPr>
      </w:pPr>
      <w:r w:rsidRPr="00592F92">
        <w:rPr>
          <w:rFonts w:ascii="Times New Roman" w:hAnsi="Times New Roman" w:cs="Times New Roman"/>
          <w:b/>
          <w:sz w:val="24"/>
          <w:szCs w:val="24"/>
        </w:rPr>
        <w:t>INTRODUCTION</w:t>
      </w:r>
    </w:p>
    <w:p w14:paraId="603653EB" w14:textId="0F3B2A11" w:rsidR="003019E2" w:rsidRPr="003019E2" w:rsidRDefault="003019E2" w:rsidP="0040681B">
      <w:pPr>
        <w:autoSpaceDE w:val="0"/>
        <w:autoSpaceDN w:val="0"/>
        <w:adjustRightInd w:val="0"/>
        <w:spacing w:line="480" w:lineRule="auto"/>
        <w:ind w:left="-180" w:right="-180" w:firstLine="900"/>
        <w:jc w:val="both"/>
        <w:rPr>
          <w:rFonts w:ascii="Times New Roman" w:hAnsi="Times New Roman" w:cs="Times New Roman"/>
          <w:bCs/>
          <w:sz w:val="24"/>
          <w:szCs w:val="24"/>
        </w:rPr>
      </w:pPr>
      <w:r w:rsidRPr="003019E2">
        <w:rPr>
          <w:rFonts w:ascii="Times New Roman" w:hAnsi="Times New Roman" w:cs="Times New Roman"/>
          <w:bCs/>
          <w:sz w:val="24"/>
          <w:szCs w:val="24"/>
        </w:rPr>
        <w:t>With the rapid advancements of technology over the last few years, many have offered online courses due to their convenience. Adopting e-learning tools by schools, teachers, and students enables teachers to provide teaching interactively, easily exchange resources, and enhance collaboration and engagement among students (</w:t>
      </w:r>
      <w:proofErr w:type="spellStart"/>
      <w:r w:rsidRPr="003019E2">
        <w:rPr>
          <w:rFonts w:ascii="Times New Roman" w:hAnsi="Times New Roman" w:cs="Times New Roman"/>
          <w:bCs/>
          <w:sz w:val="24"/>
          <w:szCs w:val="24"/>
        </w:rPr>
        <w:t>Elaish</w:t>
      </w:r>
      <w:proofErr w:type="spellEnd"/>
      <w:r w:rsidRPr="003019E2">
        <w:rPr>
          <w:rFonts w:ascii="Times New Roman" w:hAnsi="Times New Roman" w:cs="Times New Roman"/>
          <w:bCs/>
          <w:sz w:val="24"/>
          <w:szCs w:val="24"/>
        </w:rPr>
        <w:t xml:space="preserve"> et al., 2019). However, even with the growth opportunity and expansion of modalities, a few issues were raised, questioning how to maintain the integrity of every course assessment.</w:t>
      </w:r>
    </w:p>
    <w:p w14:paraId="3440DBC9" w14:textId="61DBD2B4" w:rsidR="008A46A8" w:rsidRPr="008A46A8" w:rsidRDefault="008A46A8" w:rsidP="0040681B">
      <w:pPr>
        <w:autoSpaceDE w:val="0"/>
        <w:autoSpaceDN w:val="0"/>
        <w:adjustRightInd w:val="0"/>
        <w:spacing w:line="480" w:lineRule="auto"/>
        <w:ind w:left="-180" w:right="-180" w:firstLine="900"/>
        <w:jc w:val="both"/>
        <w:rPr>
          <w:rFonts w:ascii="Times New Roman" w:hAnsi="Times New Roman" w:cs="Times New Roman"/>
          <w:bCs/>
          <w:sz w:val="24"/>
          <w:szCs w:val="24"/>
        </w:rPr>
      </w:pPr>
      <w:r w:rsidRPr="008A46A8">
        <w:rPr>
          <w:rFonts w:ascii="Times New Roman" w:hAnsi="Times New Roman" w:cs="Times New Roman"/>
          <w:bCs/>
          <w:sz w:val="24"/>
          <w:szCs w:val="24"/>
        </w:rPr>
        <w:t xml:space="preserve">In the dynamic realm of online education, Learning Management Systems (LMS) play a pivotal role in shaping the future of teaching and learning. Moodle, short for Modular Object-Oriented Dynamic Learning Environment, stands out as a robust and widely adopted open-source LMS that facilitates the creation and management of online courses. Originally developed by Martin </w:t>
      </w:r>
      <w:proofErr w:type="spellStart"/>
      <w:r w:rsidRPr="008A46A8">
        <w:rPr>
          <w:rFonts w:ascii="Times New Roman" w:hAnsi="Times New Roman" w:cs="Times New Roman"/>
          <w:bCs/>
          <w:sz w:val="24"/>
          <w:szCs w:val="24"/>
        </w:rPr>
        <w:t>Dougiamas</w:t>
      </w:r>
      <w:proofErr w:type="spellEnd"/>
      <w:r w:rsidRPr="008A46A8">
        <w:rPr>
          <w:rFonts w:ascii="Times New Roman" w:hAnsi="Times New Roman" w:cs="Times New Roman"/>
          <w:bCs/>
          <w:sz w:val="24"/>
          <w:szCs w:val="24"/>
        </w:rPr>
        <w:t xml:space="preserve"> in 2002, Moodle has evolved into a versatile platform, offering educators and institutions the tools needed to deliver engaging and effective e-learning experiences.</w:t>
      </w:r>
    </w:p>
    <w:p w14:paraId="69C971DD" w14:textId="45C0BDB1" w:rsidR="008A46A8" w:rsidRPr="008A46A8" w:rsidRDefault="008A46A8" w:rsidP="0040681B">
      <w:pPr>
        <w:autoSpaceDE w:val="0"/>
        <w:autoSpaceDN w:val="0"/>
        <w:adjustRightInd w:val="0"/>
        <w:spacing w:line="480" w:lineRule="auto"/>
        <w:ind w:left="-180" w:right="-180" w:firstLine="900"/>
        <w:jc w:val="both"/>
        <w:rPr>
          <w:rFonts w:ascii="Times New Roman" w:hAnsi="Times New Roman" w:cs="Times New Roman"/>
          <w:bCs/>
          <w:sz w:val="24"/>
          <w:szCs w:val="24"/>
        </w:rPr>
      </w:pPr>
      <w:r w:rsidRPr="008A46A8">
        <w:rPr>
          <w:rFonts w:ascii="Times New Roman" w:hAnsi="Times New Roman" w:cs="Times New Roman"/>
          <w:bCs/>
          <w:sz w:val="24"/>
          <w:szCs w:val="24"/>
        </w:rPr>
        <w:t xml:space="preserve">Moodle's strength lies in its adaptability and extensibility through plugins—additional pieces of software that enhance and extend the platform's functionality. These plugins are crucial in addressing specific needs and challenges faced by educational institutions. They cover a broad spectrum of features, ranging from administrative tools to collaborative activities, enriching </w:t>
      </w:r>
      <w:proofErr w:type="gramStart"/>
      <w:r w:rsidR="003019E2" w:rsidRPr="003019E2">
        <w:rPr>
          <w:rFonts w:ascii="Times New Roman" w:hAnsi="Times New Roman" w:cs="Times New Roman"/>
          <w:bCs/>
          <w:sz w:val="24"/>
          <w:szCs w:val="24"/>
        </w:rPr>
        <w:t>educators'</w:t>
      </w:r>
      <w:proofErr w:type="gramEnd"/>
      <w:r w:rsidR="003019E2" w:rsidRPr="003019E2">
        <w:rPr>
          <w:rFonts w:ascii="Times New Roman" w:hAnsi="Times New Roman" w:cs="Times New Roman"/>
          <w:bCs/>
          <w:sz w:val="24"/>
          <w:szCs w:val="24"/>
        </w:rPr>
        <w:t xml:space="preserve"> and students' overall learning experience.</w:t>
      </w:r>
      <w:r w:rsidR="003019E2">
        <w:rPr>
          <w:rFonts w:ascii="Times New Roman" w:hAnsi="Times New Roman" w:cs="Times New Roman"/>
          <w:bCs/>
          <w:sz w:val="24"/>
          <w:szCs w:val="24"/>
        </w:rPr>
        <w:t xml:space="preserve"> </w:t>
      </w:r>
      <w:r w:rsidR="003019E2" w:rsidRPr="003019E2">
        <w:rPr>
          <w:rFonts w:ascii="Times New Roman" w:hAnsi="Times New Roman" w:cs="Times New Roman"/>
          <w:bCs/>
          <w:sz w:val="24"/>
          <w:szCs w:val="24"/>
        </w:rPr>
        <w:t xml:space="preserve">Rizal Technological University (RTU) has taken a proactive approach to leveraging the power of </w:t>
      </w:r>
      <w:r w:rsidR="003019E2" w:rsidRPr="003019E2">
        <w:rPr>
          <w:rFonts w:ascii="Times New Roman" w:hAnsi="Times New Roman" w:cs="Times New Roman"/>
          <w:bCs/>
          <w:sz w:val="24"/>
          <w:szCs w:val="24"/>
        </w:rPr>
        <w:lastRenderedPageBreak/>
        <w:t>Moodle by introducing its Learning Management System, e-RTU. This platform is a testament to RTU's commitment to providing a dynamic and inclusive education tailored for online distance learning, transcending geographical limitations</w:t>
      </w:r>
      <w:r w:rsidRPr="008A46A8">
        <w:rPr>
          <w:rFonts w:ascii="Times New Roman" w:hAnsi="Times New Roman" w:cs="Times New Roman"/>
          <w:bCs/>
          <w:sz w:val="24"/>
          <w:szCs w:val="24"/>
        </w:rPr>
        <w:t>.</w:t>
      </w:r>
    </w:p>
    <w:p w14:paraId="3DB526F2" w14:textId="07DEC7E6" w:rsidR="00646C4B" w:rsidRDefault="003019E2" w:rsidP="00D62BCF">
      <w:pPr>
        <w:autoSpaceDE w:val="0"/>
        <w:autoSpaceDN w:val="0"/>
        <w:adjustRightInd w:val="0"/>
        <w:spacing w:line="480" w:lineRule="auto"/>
        <w:ind w:left="-180" w:right="-180" w:firstLine="900"/>
        <w:jc w:val="both"/>
        <w:rPr>
          <w:rFonts w:ascii="Times New Roman" w:hAnsi="Times New Roman" w:cs="Times New Roman"/>
          <w:bCs/>
          <w:sz w:val="24"/>
          <w:szCs w:val="24"/>
        </w:rPr>
      </w:pPr>
      <w:r w:rsidRPr="003019E2">
        <w:rPr>
          <w:rFonts w:ascii="Times New Roman" w:hAnsi="Times New Roman" w:cs="Times New Roman"/>
          <w:bCs/>
          <w:sz w:val="24"/>
          <w:szCs w:val="24"/>
        </w:rPr>
        <w:t>The proponents have undertaken a research initiative to develop an Anti</w:t>
      </w:r>
      <w:r w:rsidR="00E5080B">
        <w:rPr>
          <w:rFonts w:ascii="Times New Roman" w:hAnsi="Times New Roman" w:cs="Times New Roman"/>
          <w:bCs/>
          <w:sz w:val="24"/>
          <w:szCs w:val="24"/>
        </w:rPr>
        <w:t>-</w:t>
      </w:r>
      <w:r w:rsidRPr="003019E2">
        <w:rPr>
          <w:rFonts w:ascii="Times New Roman" w:hAnsi="Times New Roman" w:cs="Times New Roman"/>
          <w:bCs/>
          <w:sz w:val="24"/>
          <w:szCs w:val="24"/>
        </w:rPr>
        <w:t>Cheating Plug–in with Artificial Intelligence (AI) to maintain academic integrity. This innovative approach addresses the challenges associated with online assessments, ensuring a thorough and accurate evaluation of students. The Anti</w:t>
      </w:r>
      <w:r w:rsidR="00E5080B">
        <w:rPr>
          <w:rFonts w:ascii="Times New Roman" w:hAnsi="Times New Roman" w:cs="Times New Roman"/>
          <w:bCs/>
          <w:sz w:val="24"/>
          <w:szCs w:val="24"/>
        </w:rPr>
        <w:t>-</w:t>
      </w:r>
      <w:r w:rsidRPr="003019E2">
        <w:rPr>
          <w:rFonts w:ascii="Times New Roman" w:hAnsi="Times New Roman" w:cs="Times New Roman"/>
          <w:bCs/>
          <w:sz w:val="24"/>
          <w:szCs w:val="24"/>
        </w:rPr>
        <w:t xml:space="preserve">Cheating Plug-in authenticates students, prevents academic </w:t>
      </w:r>
      <w:r w:rsidR="00387DA4" w:rsidRPr="003019E2">
        <w:rPr>
          <w:rFonts w:ascii="Times New Roman" w:hAnsi="Times New Roman" w:cs="Times New Roman"/>
          <w:bCs/>
          <w:sz w:val="24"/>
          <w:szCs w:val="24"/>
        </w:rPr>
        <w:t>misconduct,</w:t>
      </w:r>
      <w:r w:rsidRPr="003019E2">
        <w:rPr>
          <w:rFonts w:ascii="Times New Roman" w:hAnsi="Times New Roman" w:cs="Times New Roman"/>
          <w:bCs/>
          <w:sz w:val="24"/>
          <w:szCs w:val="24"/>
        </w:rPr>
        <w:t xml:space="preserve"> and ensures constant supervision during examinations. The incorporation of AI enables the </w:t>
      </w:r>
      <w:r w:rsidR="00386D47">
        <w:rPr>
          <w:rFonts w:ascii="Times New Roman" w:hAnsi="Times New Roman" w:cs="Times New Roman"/>
          <w:bCs/>
          <w:sz w:val="24"/>
          <w:szCs w:val="24"/>
        </w:rPr>
        <w:t>plugin</w:t>
      </w:r>
      <w:r w:rsidR="00C0257A">
        <w:rPr>
          <w:rFonts w:ascii="Times New Roman" w:hAnsi="Times New Roman" w:cs="Times New Roman"/>
          <w:bCs/>
          <w:sz w:val="24"/>
          <w:szCs w:val="24"/>
        </w:rPr>
        <w:t xml:space="preserve"> </w:t>
      </w:r>
      <w:r w:rsidRPr="003019E2">
        <w:rPr>
          <w:rFonts w:ascii="Times New Roman" w:hAnsi="Times New Roman" w:cs="Times New Roman"/>
          <w:bCs/>
          <w:sz w:val="24"/>
          <w:szCs w:val="24"/>
        </w:rPr>
        <w:t xml:space="preserve">to detect if any attempt </w:t>
      </w:r>
      <w:r w:rsidR="00143C52">
        <w:rPr>
          <w:rFonts w:ascii="Times New Roman" w:hAnsi="Times New Roman" w:cs="Times New Roman"/>
          <w:bCs/>
          <w:sz w:val="24"/>
          <w:szCs w:val="24"/>
        </w:rPr>
        <w:t>of</w:t>
      </w:r>
      <w:r w:rsidR="00563E3E">
        <w:rPr>
          <w:rFonts w:ascii="Times New Roman" w:hAnsi="Times New Roman" w:cs="Times New Roman"/>
          <w:bCs/>
          <w:sz w:val="24"/>
          <w:szCs w:val="24"/>
        </w:rPr>
        <w:t xml:space="preserve"> </w:t>
      </w:r>
      <w:r w:rsidRPr="003019E2">
        <w:rPr>
          <w:rFonts w:ascii="Times New Roman" w:hAnsi="Times New Roman" w:cs="Times New Roman"/>
          <w:bCs/>
          <w:sz w:val="24"/>
          <w:szCs w:val="24"/>
        </w:rPr>
        <w:t>cheating is identified, thereby promoting fairness and honesty in assessment—an essential consideration as educational institutions navigate the complexities of online examinations. This project represents a significant step towards bridging the gap between traditional learning and the evolving landscape of digital education.</w:t>
      </w:r>
    </w:p>
    <w:p w14:paraId="1B7C01AD" w14:textId="77777777" w:rsidR="00D53A80" w:rsidRDefault="00D53A80" w:rsidP="00D53A80">
      <w:pPr>
        <w:autoSpaceDE w:val="0"/>
        <w:autoSpaceDN w:val="0"/>
        <w:adjustRightInd w:val="0"/>
        <w:spacing w:line="480" w:lineRule="auto"/>
        <w:ind w:right="-180"/>
        <w:jc w:val="both"/>
        <w:rPr>
          <w:rFonts w:ascii="Times New Roman" w:hAnsi="Times New Roman" w:cs="Times New Roman"/>
          <w:bCs/>
          <w:sz w:val="24"/>
          <w:szCs w:val="24"/>
        </w:rPr>
      </w:pPr>
    </w:p>
    <w:p w14:paraId="59C4C4CD" w14:textId="5694546F"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BACKGROUND OF THE STUDY</w:t>
      </w:r>
    </w:p>
    <w:p w14:paraId="6CBED7EB"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 xml:space="preserve">During the emergence of Covid-19, academic dishonesty was given more highlight. This has had a huge impact, particularly in the education sector, resulting in universities being forced to shift to online modality due to implemented lockdowns. Every constituent of education has undergone rapid and sudden adjustment to distance learning, even with a lack of preparation to ensure the continuity of learning. However, many universities lacking </w:t>
      </w:r>
      <w:r w:rsidRPr="00592F92">
        <w:rPr>
          <w:rFonts w:ascii="Times New Roman" w:hAnsi="Times New Roman" w:cs="Times New Roman"/>
          <w:bCs/>
          <w:sz w:val="24"/>
          <w:szCs w:val="24"/>
        </w:rPr>
        <w:lastRenderedPageBreak/>
        <w:t>experience with online modality have found this urgent move challenging (</w:t>
      </w:r>
      <w:proofErr w:type="spellStart"/>
      <w:r w:rsidRPr="00592F92">
        <w:rPr>
          <w:rFonts w:ascii="Times New Roman" w:hAnsi="Times New Roman" w:cs="Times New Roman"/>
          <w:bCs/>
          <w:sz w:val="24"/>
          <w:szCs w:val="24"/>
        </w:rPr>
        <w:t>Rapanta</w:t>
      </w:r>
      <w:proofErr w:type="spellEnd"/>
      <w:r w:rsidRPr="00592F92">
        <w:rPr>
          <w:rFonts w:ascii="Times New Roman" w:hAnsi="Times New Roman" w:cs="Times New Roman"/>
          <w:bCs/>
          <w:sz w:val="24"/>
          <w:szCs w:val="24"/>
        </w:rPr>
        <w:t xml:space="preserve"> et al., 2020).</w:t>
      </w:r>
    </w:p>
    <w:p w14:paraId="706E3E57"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 xml:space="preserve">The Covid-19 pandemic has led to the adoption of e-learning as a viable option for education. </w:t>
      </w:r>
      <w:proofErr w:type="gramStart"/>
      <w:r w:rsidRPr="00592F92">
        <w:rPr>
          <w:rFonts w:ascii="Times New Roman" w:hAnsi="Times New Roman" w:cs="Times New Roman"/>
          <w:bCs/>
          <w:sz w:val="24"/>
          <w:szCs w:val="24"/>
        </w:rPr>
        <w:t>The majority of</w:t>
      </w:r>
      <w:proofErr w:type="gramEnd"/>
      <w:r w:rsidRPr="00592F92">
        <w:rPr>
          <w:rFonts w:ascii="Times New Roman" w:hAnsi="Times New Roman" w:cs="Times New Roman"/>
          <w:bCs/>
          <w:sz w:val="24"/>
          <w:szCs w:val="24"/>
        </w:rPr>
        <w:t xml:space="preserve"> educational institutions are exploring and adopting e-learning as a means to facilitate student engagement in the new normal. Furthermore, educators are looking into various e-teaching software options to provide their students with the utmost convenience. (Khan et al., 2021). The utilization of E-learning platforms has allowed students to communicate and engage in learning activities through technological devices from their homes. Additionally, it enables learning providers to effectively manage, strategize, implement, and monitor the learning and teaching process.</w:t>
      </w:r>
    </w:p>
    <w:p w14:paraId="505A8611"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Although modern online learning platforms and technology enabled the continuation of everyday teaching and learning activities amidst the pandemic, pedagogical concerns arise. As classes were moved online, academic institutions faced increasing challenges in ensuring the integrity of assessments. According to Martin et al. (2020), the assessment of courses poses significant challenges in online learning, mostly stemming from the inherent absence of direct control over both students and educators. As exams were also taken online, this presented challenges for educators in ensuring their students' academic integrity. Assessment practices were compromised during the early pandemic as everyone was too pressured with the shift (Lee, Fanguy, Bligh, et al., 2021).</w:t>
      </w:r>
    </w:p>
    <w:p w14:paraId="2350DF9A" w14:textId="2A099450" w:rsidR="00A924E5" w:rsidRPr="00AB5399" w:rsidRDefault="005C25AA" w:rsidP="00AB5399">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 xml:space="preserve">The issue of academic dishonesty, which was already a considerable concern before the pandemic, has been further aggravated by continuous technological advancements. In </w:t>
      </w:r>
      <w:proofErr w:type="spellStart"/>
      <w:r w:rsidRPr="00592F92">
        <w:rPr>
          <w:rFonts w:ascii="Times New Roman" w:hAnsi="Times New Roman" w:cs="Times New Roman"/>
          <w:bCs/>
          <w:sz w:val="24"/>
          <w:szCs w:val="24"/>
        </w:rPr>
        <w:lastRenderedPageBreak/>
        <w:t>Noorbebahani's</w:t>
      </w:r>
      <w:proofErr w:type="spellEnd"/>
      <w:r w:rsidRPr="00592F92">
        <w:rPr>
          <w:rFonts w:ascii="Times New Roman" w:hAnsi="Times New Roman" w:cs="Times New Roman"/>
          <w:bCs/>
          <w:sz w:val="24"/>
          <w:szCs w:val="24"/>
        </w:rPr>
        <w:t xml:space="preserve"> (2022) research, different types of online cheating were identified. These include employing diverse strategies to obtain unauthorized materials, such as notes and textbooks, utilizing additional devices to access online resources, engaging in collaborative efforts with others, and even resorting to outsourcing the examination to someone else.</w:t>
      </w:r>
    </w:p>
    <w:p w14:paraId="586137B1" w14:textId="77777777" w:rsidR="004C6DAE" w:rsidRDefault="00A924E5"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r>
        <w:rPr>
          <w:rFonts w:ascii="Times New Roman" w:hAnsi="Times New Roman" w:cs="Times New Roman"/>
          <w:bCs/>
          <w:sz w:val="24"/>
          <w:szCs w:val="24"/>
        </w:rPr>
        <w:t>I</w:t>
      </w:r>
      <w:r w:rsidRPr="00592F92">
        <w:rPr>
          <w:rFonts w:ascii="Times New Roman" w:hAnsi="Times New Roman" w:cs="Times New Roman"/>
          <w:bCs/>
          <w:sz w:val="24"/>
          <w:szCs w:val="24"/>
        </w:rPr>
        <w:t>n response to growing concerns</w:t>
      </w:r>
      <w:r>
        <w:rPr>
          <w:rFonts w:ascii="Times New Roman" w:hAnsi="Times New Roman" w:cs="Times New Roman"/>
          <w:bCs/>
          <w:sz w:val="24"/>
          <w:szCs w:val="24"/>
        </w:rPr>
        <w:t>, v</w:t>
      </w:r>
      <w:r w:rsidR="005C25AA" w:rsidRPr="00592F92">
        <w:rPr>
          <w:rFonts w:ascii="Times New Roman" w:hAnsi="Times New Roman" w:cs="Times New Roman"/>
          <w:bCs/>
          <w:sz w:val="24"/>
          <w:szCs w:val="24"/>
        </w:rPr>
        <w:t>arious</w:t>
      </w:r>
      <w:r>
        <w:rPr>
          <w:rFonts w:ascii="Times New Roman" w:hAnsi="Times New Roman" w:cs="Times New Roman"/>
          <w:bCs/>
          <w:sz w:val="24"/>
          <w:szCs w:val="24"/>
        </w:rPr>
        <w:t xml:space="preserve"> tools</w:t>
      </w:r>
      <w:r w:rsidR="005C25AA" w:rsidRPr="00592F92">
        <w:rPr>
          <w:rFonts w:ascii="Times New Roman" w:hAnsi="Times New Roman" w:cs="Times New Roman"/>
          <w:bCs/>
          <w:sz w:val="24"/>
          <w:szCs w:val="24"/>
        </w:rPr>
        <w:t xml:space="preserve"> have emerged to monitor online exams</w:t>
      </w:r>
      <w:r>
        <w:rPr>
          <w:rFonts w:ascii="Times New Roman" w:hAnsi="Times New Roman" w:cs="Times New Roman"/>
          <w:bCs/>
          <w:sz w:val="24"/>
          <w:szCs w:val="24"/>
        </w:rPr>
        <w:t xml:space="preserve"> such as </w:t>
      </w:r>
      <w:r w:rsidRPr="00592F92">
        <w:rPr>
          <w:rFonts w:ascii="Times New Roman" w:hAnsi="Times New Roman" w:cs="Times New Roman"/>
          <w:bCs/>
          <w:sz w:val="24"/>
          <w:szCs w:val="24"/>
        </w:rPr>
        <w:t>proctoring systems</w:t>
      </w:r>
      <w:r>
        <w:rPr>
          <w:rFonts w:ascii="Times New Roman" w:hAnsi="Times New Roman" w:cs="Times New Roman"/>
          <w:bCs/>
          <w:sz w:val="24"/>
          <w:szCs w:val="24"/>
        </w:rPr>
        <w:t>.</w:t>
      </w:r>
      <w:r w:rsidR="005C25AA" w:rsidRPr="00592F92">
        <w:rPr>
          <w:rFonts w:ascii="Times New Roman" w:hAnsi="Times New Roman" w:cs="Times New Roman"/>
          <w:bCs/>
          <w:sz w:val="24"/>
          <w:szCs w:val="24"/>
        </w:rPr>
        <w:t xml:space="preserve"> This technological solution serves the purpose of verifying the identity of students and identifying any potentially suspicious activity that may occur during the examination, aiming to deter academic dishonesty (Kharbat et al., 2021). </w:t>
      </w:r>
    </w:p>
    <w:p w14:paraId="5889E380" w14:textId="7BD81498" w:rsidR="00072ED3" w:rsidRDefault="00072ED3" w:rsidP="00D62BCF">
      <w:pPr>
        <w:autoSpaceDE w:val="0"/>
        <w:autoSpaceDN w:val="0"/>
        <w:adjustRightInd w:val="0"/>
        <w:spacing w:line="480" w:lineRule="auto"/>
        <w:ind w:left="-180" w:right="-180" w:firstLine="720"/>
        <w:jc w:val="both"/>
        <w:rPr>
          <w:rFonts w:ascii="Times New Roman" w:hAnsi="Times New Roman" w:cs="Times New Roman"/>
          <w:bCs/>
          <w:sz w:val="24"/>
          <w:szCs w:val="24"/>
        </w:rPr>
      </w:pPr>
      <w:r w:rsidRPr="00072ED3">
        <w:rPr>
          <w:rFonts w:ascii="Times New Roman" w:hAnsi="Times New Roman" w:cs="Times New Roman"/>
          <w:bCs/>
          <w:sz w:val="24"/>
          <w:szCs w:val="24"/>
        </w:rPr>
        <w:t xml:space="preserve">Plugins or add-ons were also developed and integrated into numerous systems to prevent academic irregularities and ensure integrity during exams. These plugins mainly function as proctors that monitor students during exams, some of which are assisted by artificial intelligence. Additionally, AI-based proctoring emerges as a comprehensive tool that keeps a vigilant eye on students and detects any attempts at cheating during online exams, according to (Motwani et al., 2021). Like a human proctor, these plugins evaluate students' actions, surroundings, and movements as they tackle their exams. </w:t>
      </w:r>
    </w:p>
    <w:p w14:paraId="51202A95" w14:textId="77777777" w:rsidR="00646C4B" w:rsidRDefault="00646C4B" w:rsidP="00D62BCF">
      <w:pPr>
        <w:autoSpaceDE w:val="0"/>
        <w:autoSpaceDN w:val="0"/>
        <w:adjustRightInd w:val="0"/>
        <w:spacing w:line="480" w:lineRule="auto"/>
        <w:ind w:left="-180" w:right="-180" w:firstLine="720"/>
        <w:jc w:val="both"/>
        <w:rPr>
          <w:rFonts w:ascii="Times New Roman" w:hAnsi="Times New Roman" w:cs="Times New Roman"/>
          <w:bCs/>
          <w:sz w:val="24"/>
          <w:szCs w:val="24"/>
        </w:rPr>
      </w:pPr>
    </w:p>
    <w:p w14:paraId="0BEAF24A" w14:textId="46EDD856" w:rsidR="005C25AA" w:rsidRPr="00592F92" w:rsidRDefault="005C25AA" w:rsidP="005C25AA">
      <w:pPr>
        <w:autoSpaceDE w:val="0"/>
        <w:autoSpaceDN w:val="0"/>
        <w:adjustRightInd w:val="0"/>
        <w:spacing w:after="0" w:line="480" w:lineRule="auto"/>
        <w:ind w:left="-180" w:right="-180"/>
        <w:jc w:val="both"/>
        <w:rPr>
          <w:rFonts w:ascii="Times New Roman" w:hAnsi="Times New Roman" w:cs="Times New Roman"/>
          <w:bCs/>
          <w:sz w:val="24"/>
          <w:szCs w:val="24"/>
        </w:rPr>
      </w:pPr>
      <w:r w:rsidRPr="00592F92">
        <w:rPr>
          <w:rFonts w:ascii="Times New Roman" w:hAnsi="Times New Roman" w:cs="Times New Roman"/>
          <w:b/>
          <w:sz w:val="24"/>
          <w:szCs w:val="24"/>
        </w:rPr>
        <w:t>PURPOSE AND DESCRIPTION OF THE PROJECT</w:t>
      </w:r>
      <w:r w:rsidRPr="00592F92">
        <w:rPr>
          <w:rFonts w:ascii="Times New Roman" w:hAnsi="Times New Roman" w:cs="Times New Roman"/>
          <w:bCs/>
          <w:sz w:val="24"/>
          <w:szCs w:val="24"/>
        </w:rPr>
        <w:t xml:space="preserve"> </w:t>
      </w:r>
    </w:p>
    <w:p w14:paraId="7E3E15D1" w14:textId="3E5B8316" w:rsidR="00B40B06" w:rsidRPr="00D62BCF" w:rsidRDefault="005C25AA" w:rsidP="00B40B06">
      <w:pPr>
        <w:tabs>
          <w:tab w:val="left" w:pos="540"/>
        </w:tabs>
        <w:autoSpaceDE w:val="0"/>
        <w:autoSpaceDN w:val="0"/>
        <w:adjustRightInd w:val="0"/>
        <w:spacing w:line="480" w:lineRule="auto"/>
        <w:ind w:left="-180" w:right="-180"/>
        <w:jc w:val="both"/>
        <w:rPr>
          <w:rFonts w:ascii="Times New Roman" w:hAnsi="Times New Roman" w:cs="Times New Roman"/>
          <w:sz w:val="24"/>
          <w:szCs w:val="24"/>
        </w:rPr>
      </w:pPr>
      <w:r w:rsidRPr="00592F92">
        <w:rPr>
          <w:rFonts w:ascii="Times New Roman" w:hAnsi="Times New Roman" w:cs="Times New Roman"/>
          <w:sz w:val="24"/>
          <w:szCs w:val="24"/>
        </w:rPr>
        <w:tab/>
        <w:t xml:space="preserve">The project </w:t>
      </w:r>
      <w:r w:rsidR="00803625">
        <w:rPr>
          <w:rFonts w:ascii="Times New Roman" w:hAnsi="Times New Roman" w:cs="Times New Roman"/>
          <w:sz w:val="24"/>
          <w:szCs w:val="24"/>
        </w:rPr>
        <w:t>Anti</w:t>
      </w:r>
      <w:r w:rsidR="00DA73D3" w:rsidRPr="00DA73D3">
        <w:rPr>
          <w:rFonts w:ascii="Times New Roman" w:hAnsi="Times New Roman" w:cs="Times New Roman"/>
          <w:sz w:val="24"/>
          <w:szCs w:val="24"/>
        </w:rPr>
        <w:t>–</w:t>
      </w:r>
      <w:r w:rsidR="0006772C">
        <w:rPr>
          <w:rFonts w:ascii="Times New Roman" w:hAnsi="Times New Roman" w:cs="Times New Roman"/>
          <w:sz w:val="24"/>
          <w:szCs w:val="24"/>
        </w:rPr>
        <w:t xml:space="preserve">Cheating </w:t>
      </w:r>
      <w:r w:rsidR="00DA73D3" w:rsidRPr="00DA73D3">
        <w:rPr>
          <w:rFonts w:ascii="Times New Roman" w:hAnsi="Times New Roman" w:cs="Times New Roman"/>
          <w:sz w:val="24"/>
          <w:szCs w:val="24"/>
        </w:rPr>
        <w:t>Plugin</w:t>
      </w:r>
      <w:r w:rsidRPr="00592F92">
        <w:rPr>
          <w:rFonts w:ascii="Times New Roman" w:hAnsi="Times New Roman" w:cs="Times New Roman"/>
          <w:sz w:val="24"/>
          <w:szCs w:val="24"/>
        </w:rPr>
        <w:t xml:space="preserve"> is dedicated to </w:t>
      </w:r>
      <w:r w:rsidR="009A6B3C" w:rsidRPr="00592F92">
        <w:rPr>
          <w:rFonts w:ascii="Times New Roman" w:hAnsi="Times New Roman" w:cs="Times New Roman"/>
          <w:sz w:val="24"/>
          <w:szCs w:val="24"/>
        </w:rPr>
        <w:t>enhanc</w:t>
      </w:r>
      <w:r w:rsidR="009A6B3C">
        <w:rPr>
          <w:rFonts w:ascii="Times New Roman" w:hAnsi="Times New Roman" w:cs="Times New Roman"/>
          <w:sz w:val="24"/>
          <w:szCs w:val="24"/>
        </w:rPr>
        <w:t>ing</w:t>
      </w:r>
      <w:r w:rsidRPr="00592F92">
        <w:rPr>
          <w:rFonts w:ascii="Times New Roman" w:hAnsi="Times New Roman" w:cs="Times New Roman"/>
          <w:sz w:val="24"/>
          <w:szCs w:val="24"/>
        </w:rPr>
        <w:t xml:space="preserve"> the integrity and equity of the assessment process in </w:t>
      </w:r>
      <w:r w:rsidR="00DA73D3" w:rsidRPr="00DA73D3">
        <w:rPr>
          <w:rFonts w:ascii="Times New Roman" w:hAnsi="Times New Roman" w:cs="Times New Roman"/>
          <w:sz w:val="24"/>
          <w:szCs w:val="24"/>
        </w:rPr>
        <w:t xml:space="preserve">a </w:t>
      </w:r>
      <w:r w:rsidR="007B73E2">
        <w:rPr>
          <w:rFonts w:ascii="Times New Roman" w:hAnsi="Times New Roman" w:cs="Times New Roman"/>
          <w:sz w:val="24"/>
          <w:szCs w:val="24"/>
        </w:rPr>
        <w:t xml:space="preserve">digital </w:t>
      </w:r>
      <w:r w:rsidRPr="00592F92">
        <w:rPr>
          <w:rFonts w:ascii="Times New Roman" w:hAnsi="Times New Roman" w:cs="Times New Roman"/>
          <w:sz w:val="24"/>
          <w:szCs w:val="24"/>
        </w:rPr>
        <w:t xml:space="preserve">educational </w:t>
      </w:r>
      <w:r w:rsidR="007B73E2">
        <w:rPr>
          <w:rFonts w:ascii="Times New Roman" w:hAnsi="Times New Roman" w:cs="Times New Roman"/>
          <w:sz w:val="24"/>
          <w:szCs w:val="24"/>
        </w:rPr>
        <w:t>e</w:t>
      </w:r>
      <w:r w:rsidR="00E33151">
        <w:rPr>
          <w:rFonts w:ascii="Times New Roman" w:hAnsi="Times New Roman" w:cs="Times New Roman"/>
          <w:sz w:val="24"/>
          <w:szCs w:val="24"/>
        </w:rPr>
        <w:t>nvironment</w:t>
      </w:r>
      <w:r w:rsidRPr="00592F92">
        <w:rPr>
          <w:rFonts w:ascii="Times New Roman" w:hAnsi="Times New Roman" w:cs="Times New Roman"/>
          <w:sz w:val="24"/>
          <w:szCs w:val="24"/>
        </w:rPr>
        <w:t xml:space="preserve"> through the </w:t>
      </w:r>
      <w:r w:rsidR="00124D7C">
        <w:rPr>
          <w:rFonts w:ascii="Times New Roman" w:hAnsi="Times New Roman" w:cs="Times New Roman"/>
          <w:sz w:val="24"/>
          <w:szCs w:val="24"/>
        </w:rPr>
        <w:t>integration</w:t>
      </w:r>
      <w:r w:rsidRPr="00592F92">
        <w:rPr>
          <w:rFonts w:ascii="Times New Roman" w:hAnsi="Times New Roman" w:cs="Times New Roman"/>
          <w:sz w:val="24"/>
          <w:szCs w:val="24"/>
        </w:rPr>
        <w:t xml:space="preserve"> of an AI-driven anti-cheating </w:t>
      </w:r>
      <w:r w:rsidR="0006772C">
        <w:rPr>
          <w:rFonts w:ascii="Times New Roman" w:hAnsi="Times New Roman" w:cs="Times New Roman"/>
          <w:sz w:val="24"/>
          <w:szCs w:val="24"/>
        </w:rPr>
        <w:t>plugin</w:t>
      </w:r>
      <w:r w:rsidR="008B77ED">
        <w:rPr>
          <w:rFonts w:ascii="Times New Roman" w:hAnsi="Times New Roman" w:cs="Times New Roman"/>
          <w:sz w:val="24"/>
          <w:szCs w:val="24"/>
        </w:rPr>
        <w:t xml:space="preserve"> </w:t>
      </w:r>
      <w:r w:rsidR="00DE5D65">
        <w:rPr>
          <w:rFonts w:ascii="Times New Roman" w:hAnsi="Times New Roman" w:cs="Times New Roman"/>
          <w:sz w:val="24"/>
          <w:szCs w:val="24"/>
        </w:rPr>
        <w:t xml:space="preserve">to the existing </w:t>
      </w:r>
      <w:r w:rsidR="005B2950">
        <w:rPr>
          <w:rFonts w:ascii="Times New Roman" w:hAnsi="Times New Roman" w:cs="Times New Roman"/>
          <w:sz w:val="24"/>
          <w:szCs w:val="24"/>
        </w:rPr>
        <w:t xml:space="preserve">LMS of Rizal Technological University </w:t>
      </w:r>
      <w:r w:rsidR="00CA7C42">
        <w:rPr>
          <w:rFonts w:ascii="Times New Roman" w:hAnsi="Times New Roman" w:cs="Times New Roman"/>
          <w:sz w:val="24"/>
          <w:szCs w:val="24"/>
        </w:rPr>
        <w:t>known as</w:t>
      </w:r>
      <w:r w:rsidR="009D5AE0">
        <w:rPr>
          <w:rFonts w:ascii="Times New Roman" w:hAnsi="Times New Roman" w:cs="Times New Roman"/>
          <w:sz w:val="24"/>
          <w:szCs w:val="24"/>
        </w:rPr>
        <w:t xml:space="preserve"> e-RTU</w:t>
      </w:r>
      <w:r w:rsidRPr="00592F92">
        <w:rPr>
          <w:rFonts w:ascii="Times New Roman" w:hAnsi="Times New Roman" w:cs="Times New Roman"/>
          <w:sz w:val="24"/>
          <w:szCs w:val="24"/>
        </w:rPr>
        <w:t xml:space="preserve">. This innovative </w:t>
      </w:r>
      <w:r w:rsidR="009D5AE0">
        <w:rPr>
          <w:rFonts w:ascii="Times New Roman" w:hAnsi="Times New Roman" w:cs="Times New Roman"/>
          <w:sz w:val="24"/>
          <w:szCs w:val="24"/>
        </w:rPr>
        <w:t>project</w:t>
      </w:r>
      <w:r w:rsidRPr="00592F92">
        <w:rPr>
          <w:rFonts w:ascii="Times New Roman" w:hAnsi="Times New Roman" w:cs="Times New Roman"/>
          <w:sz w:val="24"/>
          <w:szCs w:val="24"/>
        </w:rPr>
        <w:t xml:space="preserve"> harnesses artificial intelligence to proactively identify and </w:t>
      </w:r>
      <w:r w:rsidRPr="00592F92">
        <w:rPr>
          <w:rFonts w:ascii="Times New Roman" w:hAnsi="Times New Roman" w:cs="Times New Roman"/>
          <w:sz w:val="24"/>
          <w:szCs w:val="24"/>
        </w:rPr>
        <w:lastRenderedPageBreak/>
        <w:t xml:space="preserve">mitigate instances of academic dishonesty during quizzes and exams. </w:t>
      </w:r>
      <w:r w:rsidR="00DA73D3" w:rsidRPr="00DA73D3">
        <w:rPr>
          <w:rFonts w:ascii="Times New Roman" w:hAnsi="Times New Roman" w:cs="Times New Roman"/>
          <w:sz w:val="24"/>
          <w:szCs w:val="24"/>
        </w:rPr>
        <w:t>Doing</w:t>
      </w:r>
      <w:r w:rsidRPr="00592F92">
        <w:rPr>
          <w:rFonts w:ascii="Times New Roman" w:hAnsi="Times New Roman" w:cs="Times New Roman"/>
          <w:sz w:val="24"/>
          <w:szCs w:val="24"/>
        </w:rPr>
        <w:t xml:space="preserve"> so ensures that every student is evaluated solely on their own knowledge and abilities, free from any unfair advantages or unethical practices. Through the </w:t>
      </w:r>
      <w:r w:rsidR="009D5AE0">
        <w:rPr>
          <w:rFonts w:ascii="Times New Roman" w:hAnsi="Times New Roman" w:cs="Times New Roman"/>
          <w:sz w:val="24"/>
          <w:szCs w:val="24"/>
        </w:rPr>
        <w:t>Anti</w:t>
      </w:r>
      <w:r w:rsidR="00DA73D3" w:rsidRPr="00DA73D3">
        <w:rPr>
          <w:rFonts w:ascii="Times New Roman" w:hAnsi="Times New Roman" w:cs="Times New Roman"/>
          <w:sz w:val="24"/>
          <w:szCs w:val="24"/>
        </w:rPr>
        <w:t>–</w:t>
      </w:r>
      <w:r w:rsidR="009D5AE0">
        <w:rPr>
          <w:rFonts w:ascii="Times New Roman" w:hAnsi="Times New Roman" w:cs="Times New Roman"/>
          <w:sz w:val="24"/>
          <w:szCs w:val="24"/>
        </w:rPr>
        <w:t xml:space="preserve">Cheating </w:t>
      </w:r>
      <w:r w:rsidR="00DA73D3" w:rsidRPr="00DA73D3">
        <w:rPr>
          <w:rFonts w:ascii="Times New Roman" w:hAnsi="Times New Roman" w:cs="Times New Roman"/>
          <w:sz w:val="24"/>
          <w:szCs w:val="24"/>
        </w:rPr>
        <w:t>Plugin project,</w:t>
      </w:r>
      <w:r w:rsidRPr="00592F92">
        <w:rPr>
          <w:rFonts w:ascii="Times New Roman" w:hAnsi="Times New Roman" w:cs="Times New Roman"/>
          <w:sz w:val="24"/>
          <w:szCs w:val="24"/>
        </w:rPr>
        <w:t xml:space="preserve"> the proponents are dedicated to upholding academic integrity, transparency, and educational excellence. </w:t>
      </w:r>
      <w:r w:rsidR="0057255A">
        <w:rPr>
          <w:rFonts w:ascii="Times New Roman" w:hAnsi="Times New Roman" w:cs="Times New Roman"/>
          <w:sz w:val="24"/>
          <w:szCs w:val="24"/>
        </w:rPr>
        <w:t>Additionally, they</w:t>
      </w:r>
      <w:r w:rsidRPr="00592F92">
        <w:rPr>
          <w:rFonts w:ascii="Times New Roman" w:hAnsi="Times New Roman" w:cs="Times New Roman"/>
          <w:sz w:val="24"/>
          <w:szCs w:val="24"/>
        </w:rPr>
        <w:t xml:space="preserve"> aspire to create an environment where students can showcase their true potential</w:t>
      </w:r>
      <w:r w:rsidR="00DA73D3" w:rsidRPr="00DA73D3">
        <w:rPr>
          <w:rFonts w:ascii="Times New Roman" w:hAnsi="Times New Roman" w:cs="Times New Roman"/>
          <w:sz w:val="24"/>
          <w:szCs w:val="24"/>
        </w:rPr>
        <w:t>,</w:t>
      </w:r>
      <w:r w:rsidRPr="00592F92">
        <w:rPr>
          <w:rFonts w:ascii="Times New Roman" w:hAnsi="Times New Roman" w:cs="Times New Roman"/>
          <w:sz w:val="24"/>
          <w:szCs w:val="24"/>
        </w:rPr>
        <w:t xml:space="preserve"> and educators can make data-informed decisions to enhance the learning experience.</w:t>
      </w:r>
    </w:p>
    <w:p w14:paraId="76D06FED" w14:textId="77777777" w:rsidR="00646C4B" w:rsidRDefault="00646C4B" w:rsidP="005C25AA">
      <w:pPr>
        <w:autoSpaceDE w:val="0"/>
        <w:autoSpaceDN w:val="0"/>
        <w:adjustRightInd w:val="0"/>
        <w:spacing w:line="480" w:lineRule="auto"/>
        <w:ind w:left="-180" w:right="-180"/>
        <w:jc w:val="both"/>
        <w:rPr>
          <w:rFonts w:ascii="Times New Roman" w:hAnsi="Times New Roman" w:cs="Times New Roman"/>
          <w:b/>
          <w:sz w:val="24"/>
          <w:szCs w:val="24"/>
        </w:rPr>
      </w:pPr>
    </w:p>
    <w:p w14:paraId="329D84BF" w14:textId="77777777"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SIGNIFICANCE OF THE STUDY</w:t>
      </w:r>
    </w:p>
    <w:p w14:paraId="22CCFA93" w14:textId="1376B18B" w:rsidR="00AE1B22" w:rsidRDefault="00334116" w:rsidP="00AE1B22">
      <w:pPr>
        <w:autoSpaceDE w:val="0"/>
        <w:autoSpaceDN w:val="0"/>
        <w:adjustRightInd w:val="0"/>
        <w:spacing w:line="480" w:lineRule="auto"/>
        <w:ind w:left="-180" w:right="-180" w:firstLine="720"/>
        <w:jc w:val="both"/>
        <w:rPr>
          <w:rFonts w:ascii="Times New Roman" w:hAnsi="Times New Roman" w:cs="Times New Roman"/>
          <w:bCs/>
          <w:sz w:val="24"/>
          <w:szCs w:val="24"/>
        </w:rPr>
      </w:pPr>
      <w:r w:rsidRPr="00334116">
        <w:rPr>
          <w:rFonts w:ascii="Times New Roman" w:hAnsi="Times New Roman" w:cs="Times New Roman"/>
          <w:bCs/>
          <w:sz w:val="24"/>
          <w:szCs w:val="24"/>
        </w:rPr>
        <w:t>The Anti–Cheating Plugin is</w:t>
      </w:r>
      <w:r w:rsidR="00DF7D9F" w:rsidRPr="00DF7D9F">
        <w:rPr>
          <w:rFonts w:ascii="Times New Roman" w:hAnsi="Times New Roman" w:cs="Times New Roman"/>
          <w:bCs/>
          <w:sz w:val="24"/>
          <w:szCs w:val="24"/>
        </w:rPr>
        <w:t xml:space="preserve"> a security enhancement</w:t>
      </w:r>
      <w:r w:rsidR="00DF7D9F">
        <w:rPr>
          <w:rFonts w:ascii="Times New Roman" w:hAnsi="Times New Roman" w:cs="Times New Roman"/>
          <w:bCs/>
          <w:sz w:val="24"/>
          <w:szCs w:val="24"/>
        </w:rPr>
        <w:t xml:space="preserve"> </w:t>
      </w:r>
      <w:r w:rsidR="00DF7D9F" w:rsidRPr="00DF7D9F">
        <w:rPr>
          <w:rFonts w:ascii="Times New Roman" w:hAnsi="Times New Roman" w:cs="Times New Roman"/>
          <w:bCs/>
          <w:sz w:val="24"/>
          <w:szCs w:val="24"/>
        </w:rPr>
        <w:t>u</w:t>
      </w:r>
      <w:r w:rsidR="00DF7D9F" w:rsidRPr="00334116">
        <w:rPr>
          <w:rFonts w:ascii="Times New Roman" w:hAnsi="Times New Roman" w:cs="Times New Roman"/>
          <w:bCs/>
          <w:sz w:val="24"/>
          <w:szCs w:val="24"/>
        </w:rPr>
        <w:t>tilizing</w:t>
      </w:r>
      <w:r w:rsidRPr="00334116">
        <w:rPr>
          <w:rFonts w:ascii="Times New Roman" w:hAnsi="Times New Roman" w:cs="Times New Roman"/>
          <w:bCs/>
          <w:sz w:val="24"/>
          <w:szCs w:val="24"/>
        </w:rPr>
        <w:t xml:space="preserve"> artificial intelligence (AI) to effectively identify and </w:t>
      </w:r>
      <w:r w:rsidR="005F12D9">
        <w:rPr>
          <w:rFonts w:ascii="Times New Roman" w:hAnsi="Times New Roman" w:cs="Times New Roman"/>
          <w:bCs/>
          <w:sz w:val="24"/>
          <w:szCs w:val="24"/>
        </w:rPr>
        <w:t>detect</w:t>
      </w:r>
      <w:r w:rsidRPr="00334116">
        <w:rPr>
          <w:rFonts w:ascii="Times New Roman" w:hAnsi="Times New Roman" w:cs="Times New Roman"/>
          <w:bCs/>
          <w:sz w:val="24"/>
          <w:szCs w:val="24"/>
        </w:rPr>
        <w:t xml:space="preserve"> cheating instances during online exams. </w:t>
      </w:r>
      <w:r w:rsidR="00D62BCF" w:rsidRPr="00334116">
        <w:rPr>
          <w:rFonts w:ascii="Times New Roman" w:hAnsi="Times New Roman" w:cs="Times New Roman"/>
          <w:bCs/>
          <w:sz w:val="24"/>
          <w:szCs w:val="24"/>
        </w:rPr>
        <w:t>These</w:t>
      </w:r>
      <w:r w:rsidRPr="00334116">
        <w:rPr>
          <w:rFonts w:ascii="Times New Roman" w:hAnsi="Times New Roman" w:cs="Times New Roman"/>
          <w:bCs/>
          <w:sz w:val="24"/>
          <w:szCs w:val="24"/>
        </w:rPr>
        <w:t xml:space="preserve"> cutting-edge technologies significantly </w:t>
      </w:r>
      <w:r w:rsidR="0087712D">
        <w:rPr>
          <w:rFonts w:ascii="Times New Roman" w:hAnsi="Times New Roman" w:cs="Times New Roman"/>
          <w:bCs/>
          <w:sz w:val="24"/>
          <w:szCs w:val="24"/>
        </w:rPr>
        <w:t>improve</w:t>
      </w:r>
      <w:r w:rsidRPr="00334116">
        <w:rPr>
          <w:rFonts w:ascii="Times New Roman" w:hAnsi="Times New Roman" w:cs="Times New Roman"/>
          <w:bCs/>
          <w:sz w:val="24"/>
          <w:szCs w:val="24"/>
        </w:rPr>
        <w:t xml:space="preserve"> the overall integrity of the e-learning environment, ensuring a fair and secure assessment process for both instructors and students. By incorporating this</w:t>
      </w:r>
      <w:r w:rsidR="004B6ED9">
        <w:rPr>
          <w:rFonts w:ascii="Times New Roman" w:hAnsi="Times New Roman" w:cs="Times New Roman"/>
          <w:bCs/>
          <w:sz w:val="24"/>
          <w:szCs w:val="24"/>
        </w:rPr>
        <w:t xml:space="preserve"> plugin</w:t>
      </w:r>
      <w:r w:rsidRPr="00334116">
        <w:rPr>
          <w:rFonts w:ascii="Times New Roman" w:hAnsi="Times New Roman" w:cs="Times New Roman"/>
          <w:bCs/>
          <w:sz w:val="24"/>
          <w:szCs w:val="24"/>
        </w:rPr>
        <w:t>, the e-</w:t>
      </w:r>
      <w:proofErr w:type="spellStart"/>
      <w:r w:rsidRPr="00334116">
        <w:rPr>
          <w:rFonts w:ascii="Times New Roman" w:hAnsi="Times New Roman" w:cs="Times New Roman"/>
          <w:bCs/>
          <w:sz w:val="24"/>
          <w:szCs w:val="24"/>
        </w:rPr>
        <w:t>rtu</w:t>
      </w:r>
      <w:proofErr w:type="spellEnd"/>
      <w:r w:rsidRPr="00334116">
        <w:rPr>
          <w:rFonts w:ascii="Times New Roman" w:hAnsi="Times New Roman" w:cs="Times New Roman"/>
          <w:bCs/>
          <w:sz w:val="24"/>
          <w:szCs w:val="24"/>
        </w:rPr>
        <w:t xml:space="preserve"> LMS takes a substantial leap forward in fostering a more efficient and streamlined approach to tackling issues related to academic dishonesty</w:t>
      </w:r>
      <w:r w:rsidR="00A12B91">
        <w:rPr>
          <w:rFonts w:ascii="Times New Roman" w:hAnsi="Times New Roman" w:cs="Times New Roman"/>
          <w:bCs/>
          <w:sz w:val="24"/>
          <w:szCs w:val="24"/>
        </w:rPr>
        <w:t xml:space="preserve"> </w:t>
      </w:r>
      <w:r w:rsidR="00A12B91" w:rsidRPr="00334116">
        <w:rPr>
          <w:rFonts w:ascii="Times New Roman" w:hAnsi="Times New Roman" w:cs="Times New Roman"/>
          <w:bCs/>
          <w:sz w:val="24"/>
          <w:szCs w:val="24"/>
        </w:rPr>
        <w:t>paving the way for a more secure and trustworthy online educational experience</w:t>
      </w:r>
      <w:r w:rsidRPr="00334116">
        <w:rPr>
          <w:rFonts w:ascii="Times New Roman" w:hAnsi="Times New Roman" w:cs="Times New Roman"/>
          <w:bCs/>
          <w:sz w:val="24"/>
          <w:szCs w:val="24"/>
        </w:rPr>
        <w:t xml:space="preserve">. </w:t>
      </w:r>
      <w:r w:rsidR="00EC195B" w:rsidRPr="00EC195B">
        <w:rPr>
          <w:rFonts w:ascii="Times New Roman" w:hAnsi="Times New Roman" w:cs="Times New Roman"/>
          <w:bCs/>
          <w:sz w:val="24"/>
          <w:szCs w:val="24"/>
        </w:rPr>
        <w:t>The present study holds the</w:t>
      </w:r>
      <w:r w:rsidR="00EC195B">
        <w:rPr>
          <w:rFonts w:ascii="Times New Roman" w:hAnsi="Times New Roman" w:cs="Times New Roman"/>
          <w:bCs/>
          <w:sz w:val="24"/>
          <w:szCs w:val="24"/>
        </w:rPr>
        <w:t xml:space="preserve"> </w:t>
      </w:r>
      <w:r w:rsidR="00EC195B" w:rsidRPr="00EC195B">
        <w:rPr>
          <w:rFonts w:ascii="Times New Roman" w:hAnsi="Times New Roman" w:cs="Times New Roman"/>
          <w:bCs/>
          <w:sz w:val="24"/>
          <w:szCs w:val="24"/>
        </w:rPr>
        <w:t>capacity to have a beneficial influence on instructors, students, universities, and future</w:t>
      </w:r>
      <w:r w:rsidR="00EC195B">
        <w:rPr>
          <w:rFonts w:ascii="Times New Roman" w:hAnsi="Times New Roman" w:cs="Times New Roman"/>
          <w:bCs/>
          <w:sz w:val="24"/>
          <w:szCs w:val="24"/>
        </w:rPr>
        <w:t xml:space="preserve"> </w:t>
      </w:r>
      <w:r w:rsidR="00EC195B" w:rsidRPr="00EC195B">
        <w:rPr>
          <w:rFonts w:ascii="Times New Roman" w:hAnsi="Times New Roman" w:cs="Times New Roman"/>
          <w:bCs/>
          <w:sz w:val="24"/>
          <w:szCs w:val="24"/>
        </w:rPr>
        <w:t>researchers.</w:t>
      </w:r>
    </w:p>
    <w:p w14:paraId="20C3E58F" w14:textId="77777777" w:rsidR="009D7CB8" w:rsidRDefault="009D7CB8" w:rsidP="00AE1B22">
      <w:pPr>
        <w:autoSpaceDE w:val="0"/>
        <w:autoSpaceDN w:val="0"/>
        <w:adjustRightInd w:val="0"/>
        <w:spacing w:line="480" w:lineRule="auto"/>
        <w:ind w:left="-180" w:right="-180" w:firstLine="720"/>
        <w:jc w:val="both"/>
        <w:rPr>
          <w:rFonts w:ascii="Times New Roman" w:hAnsi="Times New Roman" w:cs="Times New Roman"/>
          <w:bCs/>
          <w:sz w:val="24"/>
          <w:szCs w:val="24"/>
        </w:rPr>
      </w:pPr>
    </w:p>
    <w:p w14:paraId="3BEFD547" w14:textId="77777777" w:rsidR="009D7CB8" w:rsidRDefault="009D7CB8" w:rsidP="00AE1B22">
      <w:pPr>
        <w:autoSpaceDE w:val="0"/>
        <w:autoSpaceDN w:val="0"/>
        <w:adjustRightInd w:val="0"/>
        <w:spacing w:line="480" w:lineRule="auto"/>
        <w:ind w:left="-180" w:right="-180" w:firstLine="720"/>
        <w:jc w:val="both"/>
        <w:rPr>
          <w:rFonts w:ascii="Times New Roman" w:hAnsi="Times New Roman" w:cs="Times New Roman"/>
          <w:bCs/>
          <w:sz w:val="24"/>
          <w:szCs w:val="24"/>
        </w:rPr>
      </w:pPr>
    </w:p>
    <w:p w14:paraId="7B9F4971" w14:textId="77777777" w:rsidR="009D7CB8" w:rsidRDefault="009D7CB8" w:rsidP="00AE1B22">
      <w:pPr>
        <w:autoSpaceDE w:val="0"/>
        <w:autoSpaceDN w:val="0"/>
        <w:adjustRightInd w:val="0"/>
        <w:spacing w:line="480" w:lineRule="auto"/>
        <w:ind w:left="-180" w:right="-180" w:firstLine="720"/>
        <w:jc w:val="both"/>
        <w:rPr>
          <w:rFonts w:ascii="Times New Roman" w:hAnsi="Times New Roman" w:cs="Times New Roman"/>
          <w:bCs/>
          <w:sz w:val="24"/>
          <w:szCs w:val="24"/>
        </w:rPr>
      </w:pPr>
    </w:p>
    <w:p w14:paraId="5054DA7B" w14:textId="17133371" w:rsidR="005C25AA" w:rsidRPr="00592F92" w:rsidRDefault="005C25AA" w:rsidP="00D615B9">
      <w:pPr>
        <w:tabs>
          <w:tab w:val="left" w:pos="3000"/>
        </w:tabs>
        <w:autoSpaceDE w:val="0"/>
        <w:autoSpaceDN w:val="0"/>
        <w:adjustRightInd w:val="0"/>
        <w:spacing w:line="480" w:lineRule="auto"/>
        <w:ind w:left="-180" w:right="-180"/>
        <w:jc w:val="both"/>
        <w:rPr>
          <w:rFonts w:ascii="Times New Roman" w:hAnsi="Times New Roman" w:cs="Times New Roman"/>
          <w:sz w:val="24"/>
          <w:szCs w:val="24"/>
        </w:rPr>
      </w:pPr>
      <w:r w:rsidRPr="00592F92">
        <w:rPr>
          <w:rFonts w:ascii="Times New Roman" w:hAnsi="Times New Roman" w:cs="Times New Roman"/>
          <w:b/>
          <w:sz w:val="24"/>
          <w:szCs w:val="24"/>
        </w:rPr>
        <w:lastRenderedPageBreak/>
        <w:t>To the Professors</w:t>
      </w:r>
      <w:r w:rsidR="00D615B9">
        <w:rPr>
          <w:rFonts w:ascii="Times New Roman" w:hAnsi="Times New Roman" w:cs="Times New Roman"/>
          <w:b/>
          <w:sz w:val="24"/>
          <w:szCs w:val="24"/>
        </w:rPr>
        <w:tab/>
      </w:r>
    </w:p>
    <w:p w14:paraId="090E7266" w14:textId="60CAF6CE" w:rsidR="005C25AA" w:rsidRPr="00B40B06" w:rsidRDefault="006C7377" w:rsidP="005C25AA">
      <w:pPr>
        <w:autoSpaceDE w:val="0"/>
        <w:autoSpaceDN w:val="0"/>
        <w:adjustRightInd w:val="0"/>
        <w:spacing w:line="480" w:lineRule="auto"/>
        <w:ind w:left="-180" w:right="-180" w:firstLine="720"/>
        <w:jc w:val="both"/>
        <w:rPr>
          <w:rFonts w:ascii="Times New Roman" w:hAnsi="Times New Roman" w:cs="Times New Roman"/>
          <w:sz w:val="24"/>
          <w:szCs w:val="24"/>
        </w:rPr>
      </w:pPr>
      <w:r>
        <w:rPr>
          <w:rFonts w:ascii="Times New Roman" w:hAnsi="Times New Roman" w:cs="Times New Roman"/>
          <w:bCs/>
          <w:sz w:val="24"/>
          <w:szCs w:val="24"/>
        </w:rPr>
        <w:t xml:space="preserve">The </w:t>
      </w:r>
      <w:r w:rsidRPr="00334116">
        <w:rPr>
          <w:rFonts w:ascii="Times New Roman" w:hAnsi="Times New Roman" w:cs="Times New Roman"/>
          <w:bCs/>
          <w:sz w:val="24"/>
          <w:szCs w:val="24"/>
        </w:rPr>
        <w:t>Anti–Cheating Plugin</w:t>
      </w:r>
      <w:r w:rsidR="005C25AA" w:rsidRPr="00592F92">
        <w:rPr>
          <w:rFonts w:ascii="Times New Roman" w:hAnsi="Times New Roman" w:cs="Times New Roman"/>
          <w:bCs/>
          <w:sz w:val="24"/>
          <w:szCs w:val="24"/>
        </w:rPr>
        <w:t xml:space="preserve"> can help reduce the time and effort they spend detecting and preventing cheating. It can also help them assess their students fairly and accurately. Additionally, </w:t>
      </w:r>
      <w:r>
        <w:rPr>
          <w:rFonts w:ascii="Times New Roman" w:hAnsi="Times New Roman" w:cs="Times New Roman"/>
          <w:bCs/>
          <w:sz w:val="24"/>
          <w:szCs w:val="24"/>
        </w:rPr>
        <w:t>the plugin</w:t>
      </w:r>
      <w:r w:rsidR="005C25AA" w:rsidRPr="00592F92">
        <w:rPr>
          <w:rFonts w:ascii="Times New Roman" w:hAnsi="Times New Roman" w:cs="Times New Roman"/>
          <w:bCs/>
          <w:sz w:val="24"/>
          <w:szCs w:val="24"/>
        </w:rPr>
        <w:t xml:space="preserve"> can help to improve the academic integrity of their institution.</w:t>
      </w:r>
    </w:p>
    <w:p w14:paraId="0A476257" w14:textId="5B44F4CE"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To the Students</w:t>
      </w:r>
    </w:p>
    <w:p w14:paraId="26A74BC8" w14:textId="3E0489B9" w:rsidR="005C25AA" w:rsidRPr="00592F92" w:rsidRDefault="006C7377"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r w:rsidRPr="00334116">
        <w:rPr>
          <w:rFonts w:ascii="Times New Roman" w:hAnsi="Times New Roman" w:cs="Times New Roman"/>
          <w:bCs/>
          <w:sz w:val="24"/>
          <w:szCs w:val="24"/>
        </w:rPr>
        <w:t>Anti–Cheating Plugin</w:t>
      </w:r>
      <w:r w:rsidR="005C25AA" w:rsidRPr="00592F92">
        <w:rPr>
          <w:rFonts w:ascii="Times New Roman" w:hAnsi="Times New Roman" w:cs="Times New Roman"/>
          <w:bCs/>
          <w:sz w:val="24"/>
          <w:szCs w:val="24"/>
        </w:rPr>
        <w:t xml:space="preserve"> can help them focus on their studies and demonstrate their knowledge and skills. It can also help them to avoid the negative consequences of cheating, such as disciplinary action or academic failure. Additionally, </w:t>
      </w:r>
      <w:r>
        <w:rPr>
          <w:rFonts w:ascii="Times New Roman" w:hAnsi="Times New Roman" w:cs="Times New Roman"/>
          <w:bCs/>
          <w:sz w:val="24"/>
          <w:szCs w:val="24"/>
        </w:rPr>
        <w:t>the plugin</w:t>
      </w:r>
      <w:r w:rsidR="005C25AA" w:rsidRPr="00592F92">
        <w:rPr>
          <w:rFonts w:ascii="Times New Roman" w:hAnsi="Times New Roman" w:cs="Times New Roman"/>
          <w:bCs/>
          <w:sz w:val="24"/>
          <w:szCs w:val="24"/>
        </w:rPr>
        <w:t xml:space="preserve"> can help to create a more level playing field for all students.</w:t>
      </w:r>
    </w:p>
    <w:p w14:paraId="7B12F0F9" w14:textId="77777777"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sz w:val="24"/>
          <w:szCs w:val="24"/>
        </w:rPr>
      </w:pPr>
      <w:r w:rsidRPr="00592F92">
        <w:rPr>
          <w:rFonts w:ascii="Times New Roman" w:hAnsi="Times New Roman" w:cs="Times New Roman"/>
          <w:b/>
          <w:sz w:val="24"/>
          <w:szCs w:val="24"/>
        </w:rPr>
        <w:t>To the Institution</w:t>
      </w:r>
    </w:p>
    <w:p w14:paraId="2119880B" w14:textId="3129FC33" w:rsidR="005C25AA" w:rsidRPr="00B40B06" w:rsidRDefault="006C7377" w:rsidP="00B40B06">
      <w:pPr>
        <w:autoSpaceDE w:val="0"/>
        <w:autoSpaceDN w:val="0"/>
        <w:adjustRightInd w:val="0"/>
        <w:spacing w:line="480" w:lineRule="auto"/>
        <w:ind w:left="-180" w:right="-180" w:firstLine="720"/>
        <w:jc w:val="both"/>
        <w:rPr>
          <w:rFonts w:ascii="Times New Roman" w:hAnsi="Times New Roman" w:cs="Times New Roman"/>
          <w:sz w:val="24"/>
          <w:szCs w:val="24"/>
        </w:rPr>
      </w:pPr>
      <w:r w:rsidRPr="00334116">
        <w:rPr>
          <w:rFonts w:ascii="Times New Roman" w:hAnsi="Times New Roman" w:cs="Times New Roman"/>
          <w:bCs/>
          <w:sz w:val="24"/>
          <w:szCs w:val="24"/>
        </w:rPr>
        <w:t>Anti–Cheating Plugin</w:t>
      </w:r>
      <w:r w:rsidR="005C25AA" w:rsidRPr="00592F92">
        <w:rPr>
          <w:rFonts w:ascii="Times New Roman" w:hAnsi="Times New Roman" w:cs="Times New Roman"/>
          <w:bCs/>
          <w:sz w:val="24"/>
          <w:szCs w:val="24"/>
        </w:rPr>
        <w:t xml:space="preserve"> can help protect their academic reputation and ensure their graduates are well-prepared for the workforce. It can also help them to reduce the costs associated with cheating, such as the cost of re-exams and the cost of investigating and prosecuting cheaters. Additionally, </w:t>
      </w:r>
      <w:r w:rsidRPr="00334116">
        <w:rPr>
          <w:rFonts w:ascii="Times New Roman" w:hAnsi="Times New Roman" w:cs="Times New Roman"/>
          <w:bCs/>
          <w:sz w:val="24"/>
          <w:szCs w:val="24"/>
        </w:rPr>
        <w:t>Anti–Cheating Plugin</w:t>
      </w:r>
      <w:r w:rsidR="005C25AA" w:rsidRPr="00592F92">
        <w:rPr>
          <w:rFonts w:ascii="Times New Roman" w:hAnsi="Times New Roman" w:cs="Times New Roman"/>
          <w:bCs/>
          <w:sz w:val="24"/>
          <w:szCs w:val="24"/>
        </w:rPr>
        <w:t xml:space="preserve"> can help universities to improve the quality of their educational experience.</w:t>
      </w:r>
    </w:p>
    <w:p w14:paraId="6B84D314" w14:textId="77777777"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sz w:val="24"/>
          <w:szCs w:val="24"/>
        </w:rPr>
      </w:pPr>
      <w:r w:rsidRPr="00592F92">
        <w:rPr>
          <w:rFonts w:ascii="Times New Roman" w:hAnsi="Times New Roman" w:cs="Times New Roman"/>
          <w:b/>
          <w:sz w:val="24"/>
          <w:szCs w:val="24"/>
        </w:rPr>
        <w:t>To the Researchers</w:t>
      </w:r>
    </w:p>
    <w:p w14:paraId="09119381" w14:textId="4D13BD7E" w:rsidR="00253BA7" w:rsidRPr="009D7CB8" w:rsidRDefault="006C7377" w:rsidP="009D7CB8">
      <w:pPr>
        <w:autoSpaceDE w:val="0"/>
        <w:autoSpaceDN w:val="0"/>
        <w:adjustRightInd w:val="0"/>
        <w:spacing w:after="0" w:line="480" w:lineRule="auto"/>
        <w:ind w:left="-180" w:right="-180" w:firstLine="720"/>
        <w:jc w:val="both"/>
        <w:rPr>
          <w:rFonts w:ascii="Times New Roman" w:hAnsi="Times New Roman" w:cs="Times New Roman"/>
          <w:sz w:val="24"/>
          <w:szCs w:val="24"/>
        </w:rPr>
      </w:pPr>
      <w:r w:rsidRPr="00334116">
        <w:rPr>
          <w:rFonts w:ascii="Times New Roman" w:hAnsi="Times New Roman" w:cs="Times New Roman"/>
          <w:bCs/>
          <w:sz w:val="24"/>
          <w:szCs w:val="24"/>
        </w:rPr>
        <w:t>Anti–Cheating Plugin</w:t>
      </w:r>
      <w:r w:rsidR="005C25AA" w:rsidRPr="00592F92">
        <w:rPr>
          <w:rFonts w:ascii="Times New Roman" w:hAnsi="Times New Roman" w:cs="Times New Roman"/>
          <w:bCs/>
          <w:sz w:val="24"/>
          <w:szCs w:val="24"/>
        </w:rPr>
        <w:t xml:space="preserve"> is a new and innovative system that has the potential to revolutionize the way that online exams are conducted. Future researchers can build on the work done by the developers of </w:t>
      </w:r>
      <w:r w:rsidRPr="00334116">
        <w:rPr>
          <w:rFonts w:ascii="Times New Roman" w:hAnsi="Times New Roman" w:cs="Times New Roman"/>
          <w:bCs/>
          <w:sz w:val="24"/>
          <w:szCs w:val="24"/>
        </w:rPr>
        <w:t>Anti–Cheating Plugin</w:t>
      </w:r>
      <w:r w:rsidR="005C25AA" w:rsidRPr="00592F92">
        <w:rPr>
          <w:rFonts w:ascii="Times New Roman" w:hAnsi="Times New Roman" w:cs="Times New Roman"/>
          <w:bCs/>
          <w:sz w:val="24"/>
          <w:szCs w:val="24"/>
        </w:rPr>
        <w:t xml:space="preserve"> to improve the system further and develop new anti-cheating technologies.</w:t>
      </w:r>
    </w:p>
    <w:p w14:paraId="191A0F17" w14:textId="77777777"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lastRenderedPageBreak/>
        <w:t>STATEMENT OF THE PROBLEM</w:t>
      </w:r>
    </w:p>
    <w:p w14:paraId="17C1A93E" w14:textId="2B02B9AF"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 xml:space="preserve">With the increasing concerns regarding academic dishonesty during examinations, an AI integrated proctoring </w:t>
      </w:r>
      <w:r w:rsidR="007D6256">
        <w:rPr>
          <w:rFonts w:ascii="Times New Roman" w:hAnsi="Times New Roman" w:cs="Times New Roman"/>
          <w:bCs/>
          <w:sz w:val="24"/>
          <w:szCs w:val="24"/>
        </w:rPr>
        <w:t>plugin</w:t>
      </w:r>
      <w:r w:rsidRPr="00592F92">
        <w:rPr>
          <w:rFonts w:ascii="Times New Roman" w:hAnsi="Times New Roman" w:cs="Times New Roman"/>
          <w:bCs/>
          <w:sz w:val="24"/>
          <w:szCs w:val="24"/>
        </w:rPr>
        <w:t xml:space="preserve"> will be developed as a tool to lessen the risk of cheating and to continuously supervise students during examination process.</w:t>
      </w:r>
    </w:p>
    <w:p w14:paraId="7B8678BA"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Throughout the study the proponents aim to address the following questions:</w:t>
      </w:r>
    </w:p>
    <w:p w14:paraId="70D2632A" w14:textId="3AAA28FC" w:rsidR="005C25AA" w:rsidRPr="00592F92" w:rsidRDefault="005C25AA" w:rsidP="005C25AA">
      <w:pPr>
        <w:numPr>
          <w:ilvl w:val="0"/>
          <w:numId w:val="35"/>
        </w:numPr>
        <w:autoSpaceDE w:val="0"/>
        <w:autoSpaceDN w:val="0"/>
        <w:adjustRightInd w:val="0"/>
        <w:spacing w:line="480" w:lineRule="auto"/>
        <w:jc w:val="both"/>
        <w:rPr>
          <w:rFonts w:ascii="Times New Roman" w:hAnsi="Times New Roman" w:cs="Times New Roman"/>
          <w:bCs/>
          <w:sz w:val="24"/>
          <w:szCs w:val="24"/>
        </w:rPr>
      </w:pPr>
      <w:r w:rsidRPr="00592F92">
        <w:rPr>
          <w:rFonts w:ascii="Times New Roman" w:hAnsi="Times New Roman" w:cs="Times New Roman"/>
          <w:bCs/>
          <w:sz w:val="24"/>
          <w:szCs w:val="24"/>
        </w:rPr>
        <w:t xml:space="preserve">What are the benefits of using AI-powered anti-cheating </w:t>
      </w:r>
      <w:r w:rsidR="00515C14">
        <w:rPr>
          <w:rFonts w:ascii="Times New Roman" w:hAnsi="Times New Roman" w:cs="Times New Roman"/>
          <w:bCs/>
          <w:sz w:val="24"/>
          <w:szCs w:val="24"/>
        </w:rPr>
        <w:t>plugins</w:t>
      </w:r>
      <w:r w:rsidRPr="00592F92">
        <w:rPr>
          <w:rFonts w:ascii="Times New Roman" w:hAnsi="Times New Roman" w:cs="Times New Roman"/>
          <w:bCs/>
          <w:sz w:val="24"/>
          <w:szCs w:val="24"/>
        </w:rPr>
        <w:t xml:space="preserve"> in </w:t>
      </w:r>
      <w:r w:rsidR="00200A31">
        <w:rPr>
          <w:rFonts w:ascii="Times New Roman" w:hAnsi="Times New Roman" w:cs="Times New Roman"/>
          <w:bCs/>
          <w:sz w:val="24"/>
          <w:szCs w:val="24"/>
        </w:rPr>
        <w:t>e-RTU</w:t>
      </w:r>
      <w:r w:rsidRPr="00592F92">
        <w:rPr>
          <w:rFonts w:ascii="Times New Roman" w:hAnsi="Times New Roman" w:cs="Times New Roman"/>
          <w:bCs/>
          <w:sz w:val="24"/>
          <w:szCs w:val="24"/>
        </w:rPr>
        <w:t>?</w:t>
      </w:r>
    </w:p>
    <w:p w14:paraId="52333C2A" w14:textId="6FFE31B0" w:rsidR="005C25AA" w:rsidRPr="00592F92" w:rsidRDefault="005C25AA" w:rsidP="005C25AA">
      <w:pPr>
        <w:numPr>
          <w:ilvl w:val="0"/>
          <w:numId w:val="35"/>
        </w:numPr>
        <w:autoSpaceDE w:val="0"/>
        <w:autoSpaceDN w:val="0"/>
        <w:adjustRightInd w:val="0"/>
        <w:spacing w:line="480" w:lineRule="auto"/>
        <w:jc w:val="both"/>
        <w:rPr>
          <w:rFonts w:ascii="Times New Roman" w:hAnsi="Times New Roman" w:cs="Times New Roman"/>
          <w:bCs/>
          <w:sz w:val="24"/>
          <w:szCs w:val="24"/>
        </w:rPr>
      </w:pPr>
      <w:r w:rsidRPr="00592F92">
        <w:rPr>
          <w:rFonts w:ascii="Times New Roman" w:hAnsi="Times New Roman" w:cs="Times New Roman"/>
          <w:bCs/>
          <w:sz w:val="24"/>
          <w:szCs w:val="24"/>
        </w:rPr>
        <w:t xml:space="preserve">How effective is the proposed </w:t>
      </w:r>
      <w:r w:rsidR="004912F6" w:rsidRPr="00334116">
        <w:rPr>
          <w:rFonts w:ascii="Times New Roman" w:hAnsi="Times New Roman" w:cs="Times New Roman"/>
          <w:bCs/>
          <w:sz w:val="24"/>
          <w:szCs w:val="24"/>
        </w:rPr>
        <w:t>Anti–Cheating Plugin</w:t>
      </w:r>
      <w:r w:rsidRPr="00592F92">
        <w:rPr>
          <w:rFonts w:ascii="Times New Roman" w:hAnsi="Times New Roman" w:cs="Times New Roman"/>
          <w:bCs/>
          <w:sz w:val="24"/>
          <w:szCs w:val="24"/>
        </w:rPr>
        <w:t xml:space="preserve"> in detecting various forms of academic dishonesty, unauthorized collaboration, and exam cheating?</w:t>
      </w:r>
    </w:p>
    <w:p w14:paraId="45F526DF" w14:textId="2F5EE4D7" w:rsidR="002454B6" w:rsidRPr="004E2CC7" w:rsidRDefault="005C25AA" w:rsidP="004E2CC7">
      <w:pPr>
        <w:numPr>
          <w:ilvl w:val="0"/>
          <w:numId w:val="35"/>
        </w:numPr>
        <w:autoSpaceDE w:val="0"/>
        <w:autoSpaceDN w:val="0"/>
        <w:adjustRightInd w:val="0"/>
        <w:spacing w:line="480" w:lineRule="auto"/>
        <w:jc w:val="both"/>
        <w:rPr>
          <w:rFonts w:ascii="Times New Roman" w:hAnsi="Times New Roman" w:cs="Times New Roman"/>
          <w:sz w:val="24"/>
          <w:szCs w:val="24"/>
        </w:rPr>
      </w:pPr>
      <w:r w:rsidRPr="00592F92">
        <w:rPr>
          <w:rFonts w:ascii="Times New Roman" w:hAnsi="Times New Roman" w:cs="Times New Roman"/>
          <w:bCs/>
          <w:sz w:val="24"/>
          <w:szCs w:val="24"/>
        </w:rPr>
        <w:t xml:space="preserve">Why should AI be integrated into </w:t>
      </w:r>
      <w:r w:rsidR="00651E08" w:rsidRPr="00334116">
        <w:rPr>
          <w:rFonts w:ascii="Times New Roman" w:hAnsi="Times New Roman" w:cs="Times New Roman"/>
          <w:bCs/>
          <w:sz w:val="24"/>
          <w:szCs w:val="24"/>
        </w:rPr>
        <w:t>Anti–Cheating Plugin</w:t>
      </w:r>
      <w:r w:rsidRPr="00592F92">
        <w:rPr>
          <w:rFonts w:ascii="Times New Roman" w:hAnsi="Times New Roman" w:cs="Times New Roman"/>
          <w:bCs/>
          <w:sz w:val="24"/>
          <w:szCs w:val="24"/>
        </w:rPr>
        <w:t>?</w:t>
      </w:r>
    </w:p>
    <w:p w14:paraId="3C000598" w14:textId="77777777" w:rsidR="005C25AA" w:rsidRPr="00592F92" w:rsidRDefault="005C25AA" w:rsidP="005C25AA">
      <w:pPr>
        <w:autoSpaceDE w:val="0"/>
        <w:autoSpaceDN w:val="0"/>
        <w:adjustRightInd w:val="0"/>
        <w:spacing w:line="480" w:lineRule="auto"/>
        <w:jc w:val="both"/>
        <w:rPr>
          <w:rFonts w:ascii="Times New Roman" w:hAnsi="Times New Roman" w:cs="Times New Roman"/>
          <w:b/>
          <w:sz w:val="24"/>
          <w:szCs w:val="24"/>
        </w:rPr>
      </w:pPr>
    </w:p>
    <w:p w14:paraId="67E35DE7" w14:textId="77777777" w:rsidR="005C25AA" w:rsidRPr="00592F92" w:rsidRDefault="005C25AA" w:rsidP="005C25AA">
      <w:pPr>
        <w:autoSpaceDE w:val="0"/>
        <w:autoSpaceDN w:val="0"/>
        <w:adjustRightInd w:val="0"/>
        <w:spacing w:line="480" w:lineRule="auto"/>
        <w:jc w:val="both"/>
        <w:rPr>
          <w:rFonts w:ascii="Times New Roman" w:hAnsi="Times New Roman" w:cs="Times New Roman"/>
          <w:b/>
          <w:sz w:val="24"/>
          <w:szCs w:val="24"/>
        </w:rPr>
      </w:pPr>
    </w:p>
    <w:p w14:paraId="5A44615C" w14:textId="77777777" w:rsidR="005C25AA" w:rsidRDefault="005C25AA" w:rsidP="005C25AA">
      <w:pPr>
        <w:autoSpaceDE w:val="0"/>
        <w:autoSpaceDN w:val="0"/>
        <w:adjustRightInd w:val="0"/>
        <w:spacing w:line="480" w:lineRule="auto"/>
        <w:jc w:val="both"/>
        <w:rPr>
          <w:rFonts w:ascii="Times New Roman" w:hAnsi="Times New Roman" w:cs="Times New Roman"/>
          <w:b/>
          <w:sz w:val="24"/>
          <w:szCs w:val="24"/>
        </w:rPr>
      </w:pPr>
    </w:p>
    <w:p w14:paraId="22CE88BA" w14:textId="77777777" w:rsidR="005C25AA" w:rsidRPr="00592F92" w:rsidRDefault="005C25AA" w:rsidP="005C25AA">
      <w:pPr>
        <w:autoSpaceDE w:val="0"/>
        <w:autoSpaceDN w:val="0"/>
        <w:adjustRightInd w:val="0"/>
        <w:spacing w:line="480" w:lineRule="auto"/>
        <w:jc w:val="both"/>
        <w:rPr>
          <w:rFonts w:ascii="Times New Roman" w:hAnsi="Times New Roman" w:cs="Times New Roman"/>
          <w:b/>
          <w:sz w:val="24"/>
          <w:szCs w:val="24"/>
        </w:rPr>
      </w:pPr>
    </w:p>
    <w:p w14:paraId="79296CE2" w14:textId="77777777" w:rsidR="00E539F7" w:rsidRDefault="00E539F7" w:rsidP="005C25AA">
      <w:pPr>
        <w:autoSpaceDE w:val="0"/>
        <w:autoSpaceDN w:val="0"/>
        <w:adjustRightInd w:val="0"/>
        <w:spacing w:line="480" w:lineRule="auto"/>
        <w:jc w:val="both"/>
        <w:rPr>
          <w:rFonts w:ascii="Times New Roman" w:hAnsi="Times New Roman" w:cs="Times New Roman"/>
          <w:b/>
          <w:sz w:val="24"/>
          <w:szCs w:val="24"/>
        </w:rPr>
      </w:pPr>
    </w:p>
    <w:p w14:paraId="075881AD" w14:textId="77777777" w:rsidR="004E2CC7" w:rsidRDefault="004E2CC7" w:rsidP="005C25AA">
      <w:pPr>
        <w:autoSpaceDE w:val="0"/>
        <w:autoSpaceDN w:val="0"/>
        <w:adjustRightInd w:val="0"/>
        <w:spacing w:line="480" w:lineRule="auto"/>
        <w:jc w:val="both"/>
        <w:rPr>
          <w:rFonts w:ascii="Times New Roman" w:hAnsi="Times New Roman" w:cs="Times New Roman"/>
          <w:b/>
          <w:sz w:val="24"/>
          <w:szCs w:val="24"/>
        </w:rPr>
      </w:pPr>
    </w:p>
    <w:p w14:paraId="37415785" w14:textId="77777777" w:rsidR="00E539F7" w:rsidRDefault="00E539F7" w:rsidP="005C25AA">
      <w:pPr>
        <w:autoSpaceDE w:val="0"/>
        <w:autoSpaceDN w:val="0"/>
        <w:adjustRightInd w:val="0"/>
        <w:spacing w:line="480" w:lineRule="auto"/>
        <w:jc w:val="both"/>
        <w:rPr>
          <w:rFonts w:ascii="Times New Roman" w:hAnsi="Times New Roman" w:cs="Times New Roman"/>
          <w:b/>
          <w:sz w:val="24"/>
          <w:szCs w:val="24"/>
        </w:rPr>
      </w:pPr>
    </w:p>
    <w:p w14:paraId="59EC4174" w14:textId="77777777" w:rsidR="00E539F7" w:rsidRPr="00592F92" w:rsidRDefault="00E539F7" w:rsidP="005C25AA">
      <w:pPr>
        <w:autoSpaceDE w:val="0"/>
        <w:autoSpaceDN w:val="0"/>
        <w:adjustRightInd w:val="0"/>
        <w:spacing w:line="480" w:lineRule="auto"/>
        <w:jc w:val="both"/>
        <w:rPr>
          <w:rFonts w:ascii="Times New Roman" w:hAnsi="Times New Roman" w:cs="Times New Roman"/>
          <w:b/>
          <w:sz w:val="24"/>
          <w:szCs w:val="24"/>
        </w:rPr>
      </w:pPr>
    </w:p>
    <w:p w14:paraId="0C57E3C9" w14:textId="77777777"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lastRenderedPageBreak/>
        <w:t>SCOPE AND LIMITATIONS</w:t>
      </w:r>
    </w:p>
    <w:p w14:paraId="7A7BDF6C" w14:textId="77777777" w:rsidR="00AD18A1" w:rsidRPr="00F473A6" w:rsidRDefault="00AD18A1" w:rsidP="00AD18A1">
      <w:pPr>
        <w:autoSpaceDE w:val="0"/>
        <w:autoSpaceDN w:val="0"/>
        <w:adjustRightInd w:val="0"/>
        <w:spacing w:line="480" w:lineRule="auto"/>
        <w:ind w:left="-180" w:right="-180"/>
        <w:jc w:val="both"/>
        <w:rPr>
          <w:rFonts w:ascii="Times New Roman" w:hAnsi="Times New Roman" w:cs="Times New Roman"/>
          <w:b/>
          <w:sz w:val="24"/>
          <w:szCs w:val="24"/>
        </w:rPr>
      </w:pPr>
      <w:r w:rsidRPr="00F473A6">
        <w:rPr>
          <w:rFonts w:ascii="Times New Roman" w:hAnsi="Times New Roman" w:cs="Times New Roman"/>
          <w:b/>
          <w:sz w:val="24"/>
          <w:szCs w:val="24"/>
        </w:rPr>
        <w:t>SCOPE</w:t>
      </w:r>
    </w:p>
    <w:p w14:paraId="7D37277E" w14:textId="77777777" w:rsidR="00AD18A1" w:rsidRPr="00F473A6" w:rsidRDefault="00AD18A1" w:rsidP="000F01A6">
      <w:pPr>
        <w:autoSpaceDE w:val="0"/>
        <w:autoSpaceDN w:val="0"/>
        <w:adjustRightInd w:val="0"/>
        <w:spacing w:line="480" w:lineRule="auto"/>
        <w:ind w:left="-180" w:right="-180" w:firstLine="900"/>
        <w:jc w:val="both"/>
        <w:rPr>
          <w:rFonts w:ascii="Times New Roman" w:hAnsi="Times New Roman" w:cs="Times New Roman"/>
          <w:bCs/>
          <w:sz w:val="24"/>
          <w:szCs w:val="24"/>
        </w:rPr>
      </w:pPr>
      <w:r w:rsidRPr="00F473A6">
        <w:rPr>
          <w:rFonts w:ascii="Times New Roman" w:hAnsi="Times New Roman" w:cs="Times New Roman"/>
          <w:bCs/>
          <w:sz w:val="24"/>
          <w:szCs w:val="24"/>
        </w:rPr>
        <w:t>The anti-cheating plugin is intended to be used exclusively in E-RTU, serving only as a proctoring tool for teachers.</w:t>
      </w:r>
    </w:p>
    <w:p w14:paraId="47F31751" w14:textId="77777777" w:rsidR="00AD18A1" w:rsidRPr="00F473A6" w:rsidRDefault="00AD18A1" w:rsidP="00AD18A1">
      <w:pPr>
        <w:autoSpaceDE w:val="0"/>
        <w:autoSpaceDN w:val="0"/>
        <w:adjustRightInd w:val="0"/>
        <w:spacing w:line="480" w:lineRule="auto"/>
        <w:ind w:left="-180" w:right="-180"/>
        <w:jc w:val="both"/>
        <w:rPr>
          <w:rFonts w:ascii="Times New Roman" w:hAnsi="Times New Roman" w:cs="Times New Roman"/>
          <w:b/>
          <w:sz w:val="24"/>
          <w:szCs w:val="24"/>
        </w:rPr>
      </w:pPr>
      <w:r w:rsidRPr="00F473A6">
        <w:rPr>
          <w:rFonts w:ascii="Times New Roman" w:hAnsi="Times New Roman" w:cs="Times New Roman"/>
          <w:b/>
          <w:sz w:val="24"/>
          <w:szCs w:val="24"/>
        </w:rPr>
        <w:t>Admin Module</w:t>
      </w:r>
    </w:p>
    <w:p w14:paraId="53D252B8" w14:textId="2A65596C" w:rsidR="00AD18A1" w:rsidRPr="00F473A6" w:rsidRDefault="00AD18A1" w:rsidP="000F01A6">
      <w:pPr>
        <w:autoSpaceDE w:val="0"/>
        <w:autoSpaceDN w:val="0"/>
        <w:adjustRightInd w:val="0"/>
        <w:spacing w:line="480" w:lineRule="auto"/>
        <w:ind w:left="-180" w:right="-180" w:firstLine="900"/>
        <w:jc w:val="both"/>
        <w:rPr>
          <w:rFonts w:ascii="Times New Roman" w:hAnsi="Times New Roman" w:cs="Times New Roman"/>
          <w:bCs/>
          <w:sz w:val="24"/>
          <w:szCs w:val="24"/>
        </w:rPr>
      </w:pPr>
      <w:r w:rsidRPr="00F473A6">
        <w:rPr>
          <w:rFonts w:ascii="Times New Roman" w:hAnsi="Times New Roman" w:cs="Times New Roman"/>
          <w:bCs/>
          <w:sz w:val="24"/>
          <w:szCs w:val="24"/>
        </w:rPr>
        <w:t>The anti-cheating</w:t>
      </w:r>
      <w:r w:rsidR="00C70265">
        <w:rPr>
          <w:rFonts w:ascii="Times New Roman" w:hAnsi="Times New Roman" w:cs="Times New Roman"/>
          <w:bCs/>
          <w:sz w:val="24"/>
          <w:szCs w:val="24"/>
        </w:rPr>
        <w:t xml:space="preserve"> plugin</w:t>
      </w:r>
      <w:r w:rsidRPr="00F473A6">
        <w:rPr>
          <w:rFonts w:ascii="Times New Roman" w:hAnsi="Times New Roman" w:cs="Times New Roman"/>
          <w:bCs/>
          <w:sz w:val="24"/>
          <w:szCs w:val="24"/>
        </w:rPr>
        <w:t xml:space="preserve"> is to be installed by the admin of </w:t>
      </w:r>
      <w:r w:rsidR="00546F19">
        <w:rPr>
          <w:rFonts w:ascii="Times New Roman" w:hAnsi="Times New Roman" w:cs="Times New Roman"/>
          <w:bCs/>
          <w:sz w:val="24"/>
          <w:szCs w:val="24"/>
        </w:rPr>
        <w:t>e</w:t>
      </w:r>
      <w:r w:rsidRPr="00F473A6">
        <w:rPr>
          <w:rFonts w:ascii="Times New Roman" w:hAnsi="Times New Roman" w:cs="Times New Roman"/>
          <w:bCs/>
          <w:sz w:val="24"/>
          <w:szCs w:val="24"/>
        </w:rPr>
        <w:t>-RTU. Only after the installation will the anti-cheating feature be available to both proctors and students.</w:t>
      </w:r>
    </w:p>
    <w:p w14:paraId="46BC43F2" w14:textId="77777777" w:rsidR="00AD18A1" w:rsidRPr="00F473A6" w:rsidRDefault="00AD18A1" w:rsidP="00AD18A1">
      <w:pPr>
        <w:autoSpaceDE w:val="0"/>
        <w:autoSpaceDN w:val="0"/>
        <w:adjustRightInd w:val="0"/>
        <w:spacing w:line="480" w:lineRule="auto"/>
        <w:ind w:left="-180" w:right="-180"/>
        <w:jc w:val="both"/>
        <w:rPr>
          <w:rFonts w:ascii="Times New Roman" w:hAnsi="Times New Roman" w:cs="Times New Roman"/>
          <w:b/>
          <w:sz w:val="24"/>
          <w:szCs w:val="24"/>
        </w:rPr>
      </w:pPr>
      <w:r w:rsidRPr="00F473A6">
        <w:rPr>
          <w:rFonts w:ascii="Times New Roman" w:hAnsi="Times New Roman" w:cs="Times New Roman"/>
          <w:b/>
          <w:sz w:val="24"/>
          <w:szCs w:val="24"/>
        </w:rPr>
        <w:t>Teacher Module</w:t>
      </w:r>
    </w:p>
    <w:p w14:paraId="5901219E" w14:textId="42A93CF0" w:rsidR="008E605A" w:rsidRDefault="00AD18A1" w:rsidP="00F40428">
      <w:pPr>
        <w:autoSpaceDE w:val="0"/>
        <w:autoSpaceDN w:val="0"/>
        <w:adjustRightInd w:val="0"/>
        <w:spacing w:line="480" w:lineRule="auto"/>
        <w:ind w:left="-180" w:right="-180" w:firstLine="900"/>
        <w:jc w:val="both"/>
        <w:rPr>
          <w:rFonts w:ascii="Times New Roman" w:hAnsi="Times New Roman" w:cs="Times New Roman"/>
          <w:bCs/>
          <w:sz w:val="24"/>
          <w:szCs w:val="24"/>
        </w:rPr>
      </w:pPr>
      <w:r w:rsidRPr="00F473A6">
        <w:rPr>
          <w:rFonts w:ascii="Times New Roman" w:hAnsi="Times New Roman" w:cs="Times New Roman"/>
          <w:bCs/>
          <w:sz w:val="24"/>
          <w:szCs w:val="24"/>
        </w:rPr>
        <w:t xml:space="preserve">As the admin installed the plugin, </w:t>
      </w:r>
      <w:r w:rsidR="00DC520B" w:rsidRPr="00DC520B">
        <w:rPr>
          <w:rFonts w:ascii="Times New Roman" w:hAnsi="Times New Roman" w:cs="Times New Roman"/>
          <w:bCs/>
          <w:sz w:val="24"/>
          <w:szCs w:val="24"/>
        </w:rPr>
        <w:t xml:space="preserve">teachers have the option to </w:t>
      </w:r>
      <w:r w:rsidR="00DC520B">
        <w:rPr>
          <w:rFonts w:ascii="Times New Roman" w:hAnsi="Times New Roman" w:cs="Times New Roman"/>
          <w:bCs/>
          <w:sz w:val="24"/>
          <w:szCs w:val="24"/>
        </w:rPr>
        <w:t>enable</w:t>
      </w:r>
      <w:r w:rsidR="00DC520B" w:rsidRPr="00DC520B">
        <w:rPr>
          <w:rFonts w:ascii="Times New Roman" w:hAnsi="Times New Roman" w:cs="Times New Roman"/>
          <w:bCs/>
          <w:sz w:val="24"/>
          <w:szCs w:val="24"/>
        </w:rPr>
        <w:t xml:space="preserve"> auto-proctoring for their quizzes.</w:t>
      </w:r>
      <w:r w:rsidRPr="00F473A6">
        <w:rPr>
          <w:rFonts w:ascii="Times New Roman" w:hAnsi="Times New Roman" w:cs="Times New Roman"/>
          <w:bCs/>
          <w:sz w:val="24"/>
          <w:szCs w:val="24"/>
        </w:rPr>
        <w:t xml:space="preserve"> </w:t>
      </w:r>
      <w:r w:rsidR="001F1B58">
        <w:rPr>
          <w:rFonts w:ascii="Times New Roman" w:hAnsi="Times New Roman" w:cs="Times New Roman"/>
          <w:bCs/>
          <w:sz w:val="24"/>
          <w:szCs w:val="24"/>
        </w:rPr>
        <w:t xml:space="preserve">All the suspicious activities </w:t>
      </w:r>
      <w:r w:rsidR="00D6719D">
        <w:rPr>
          <w:rFonts w:ascii="Times New Roman" w:hAnsi="Times New Roman" w:cs="Times New Roman"/>
          <w:bCs/>
          <w:sz w:val="24"/>
          <w:szCs w:val="24"/>
        </w:rPr>
        <w:t>made by the students</w:t>
      </w:r>
      <w:r w:rsidR="00460E75">
        <w:rPr>
          <w:rFonts w:ascii="Times New Roman" w:hAnsi="Times New Roman" w:cs="Times New Roman"/>
          <w:bCs/>
          <w:sz w:val="24"/>
          <w:szCs w:val="24"/>
        </w:rPr>
        <w:t xml:space="preserve"> will be generated and can be viewed </w:t>
      </w:r>
      <w:r w:rsidR="00F40428">
        <w:rPr>
          <w:rFonts w:ascii="Times New Roman" w:hAnsi="Times New Roman" w:cs="Times New Roman"/>
          <w:bCs/>
          <w:sz w:val="24"/>
          <w:szCs w:val="24"/>
        </w:rPr>
        <w:t>in proctor dashboard.</w:t>
      </w:r>
    </w:p>
    <w:p w14:paraId="4A3AE5EC" w14:textId="77777777" w:rsidR="00AD18A1" w:rsidRPr="00F473A6" w:rsidRDefault="00AD18A1" w:rsidP="00AD18A1">
      <w:pPr>
        <w:autoSpaceDE w:val="0"/>
        <w:autoSpaceDN w:val="0"/>
        <w:adjustRightInd w:val="0"/>
        <w:spacing w:line="480" w:lineRule="auto"/>
        <w:ind w:left="-180" w:right="-180"/>
        <w:jc w:val="both"/>
        <w:rPr>
          <w:rFonts w:ascii="Times New Roman" w:hAnsi="Times New Roman" w:cs="Times New Roman"/>
          <w:b/>
          <w:sz w:val="24"/>
          <w:szCs w:val="24"/>
        </w:rPr>
      </w:pPr>
      <w:r w:rsidRPr="00F473A6">
        <w:rPr>
          <w:rFonts w:ascii="Times New Roman" w:hAnsi="Times New Roman" w:cs="Times New Roman"/>
          <w:b/>
          <w:sz w:val="24"/>
          <w:szCs w:val="24"/>
        </w:rPr>
        <w:t>Student Module</w:t>
      </w:r>
    </w:p>
    <w:p w14:paraId="509378E8" w14:textId="62CD7CC5" w:rsidR="00AD18A1" w:rsidRPr="00F473A6" w:rsidRDefault="00AD18A1" w:rsidP="00852F78">
      <w:pPr>
        <w:autoSpaceDE w:val="0"/>
        <w:autoSpaceDN w:val="0"/>
        <w:adjustRightInd w:val="0"/>
        <w:spacing w:line="480" w:lineRule="auto"/>
        <w:ind w:left="-180" w:right="-180" w:firstLine="900"/>
        <w:jc w:val="both"/>
        <w:rPr>
          <w:rFonts w:ascii="Times New Roman" w:hAnsi="Times New Roman" w:cs="Times New Roman"/>
          <w:bCs/>
          <w:sz w:val="24"/>
          <w:szCs w:val="24"/>
        </w:rPr>
      </w:pPr>
      <w:r w:rsidRPr="00F473A6">
        <w:rPr>
          <w:rFonts w:ascii="Times New Roman" w:hAnsi="Times New Roman" w:cs="Times New Roman"/>
          <w:bCs/>
          <w:sz w:val="24"/>
          <w:szCs w:val="24"/>
        </w:rPr>
        <w:t xml:space="preserve">If auto-proctoring is enabled for a quiz, the plugin will prompt the student to enable audio and video input </w:t>
      </w:r>
      <w:r w:rsidR="0086651C" w:rsidRPr="0086651C">
        <w:rPr>
          <w:rFonts w:ascii="Times New Roman" w:hAnsi="Times New Roman" w:cs="Times New Roman"/>
          <w:bCs/>
          <w:sz w:val="24"/>
          <w:szCs w:val="24"/>
        </w:rPr>
        <w:t>prior to beginning the quiz</w:t>
      </w:r>
      <w:r w:rsidR="0086651C">
        <w:rPr>
          <w:rFonts w:ascii="Times New Roman" w:hAnsi="Times New Roman" w:cs="Times New Roman"/>
          <w:bCs/>
          <w:sz w:val="24"/>
          <w:szCs w:val="24"/>
        </w:rPr>
        <w:t>.</w:t>
      </w:r>
      <w:r w:rsidR="00657E19">
        <w:rPr>
          <w:rFonts w:ascii="Times New Roman" w:hAnsi="Times New Roman" w:cs="Times New Roman"/>
          <w:bCs/>
          <w:sz w:val="24"/>
          <w:szCs w:val="24"/>
        </w:rPr>
        <w:t xml:space="preserve"> </w:t>
      </w:r>
      <w:r w:rsidR="00657E19" w:rsidRPr="00657E19">
        <w:rPr>
          <w:rFonts w:ascii="Times New Roman" w:hAnsi="Times New Roman" w:cs="Times New Roman"/>
          <w:bCs/>
          <w:sz w:val="24"/>
          <w:szCs w:val="24"/>
        </w:rPr>
        <w:t>Additionally, they'll be prompted to select the specific screen or tab to share.</w:t>
      </w:r>
      <w:r w:rsidR="00657E19">
        <w:rPr>
          <w:rFonts w:ascii="Times New Roman" w:hAnsi="Times New Roman" w:cs="Times New Roman"/>
          <w:bCs/>
          <w:sz w:val="24"/>
          <w:szCs w:val="24"/>
        </w:rPr>
        <w:t xml:space="preserve"> </w:t>
      </w:r>
      <w:r w:rsidRPr="00F473A6">
        <w:rPr>
          <w:rFonts w:ascii="Times New Roman" w:hAnsi="Times New Roman" w:cs="Times New Roman"/>
          <w:bCs/>
          <w:sz w:val="24"/>
          <w:szCs w:val="24"/>
        </w:rPr>
        <w:t xml:space="preserve">The auto-proctor feature will capture every suspicious movement, detect loud noises, </w:t>
      </w:r>
      <w:r w:rsidR="00852F78" w:rsidRPr="00852F78">
        <w:rPr>
          <w:rFonts w:ascii="Times New Roman" w:hAnsi="Times New Roman" w:cs="Times New Roman"/>
          <w:bCs/>
          <w:sz w:val="24"/>
          <w:szCs w:val="24"/>
        </w:rPr>
        <w:t>and track any switches between tabs made by the student throughout the quiz</w:t>
      </w:r>
      <w:r w:rsidR="00852F78">
        <w:rPr>
          <w:rFonts w:ascii="Times New Roman" w:hAnsi="Times New Roman" w:cs="Times New Roman"/>
          <w:bCs/>
          <w:sz w:val="24"/>
          <w:szCs w:val="24"/>
        </w:rPr>
        <w:t xml:space="preserve">. </w:t>
      </w:r>
      <w:r w:rsidRPr="00F473A6">
        <w:rPr>
          <w:rFonts w:ascii="Times New Roman" w:hAnsi="Times New Roman" w:cs="Times New Roman"/>
          <w:bCs/>
          <w:sz w:val="24"/>
          <w:szCs w:val="24"/>
        </w:rPr>
        <w:t xml:space="preserve">As </w:t>
      </w:r>
      <w:r w:rsidR="00852F78">
        <w:rPr>
          <w:rFonts w:ascii="Times New Roman" w:hAnsi="Times New Roman" w:cs="Times New Roman"/>
          <w:bCs/>
          <w:sz w:val="24"/>
          <w:szCs w:val="24"/>
        </w:rPr>
        <w:t>students</w:t>
      </w:r>
      <w:r w:rsidRPr="00F473A6">
        <w:rPr>
          <w:rFonts w:ascii="Times New Roman" w:hAnsi="Times New Roman" w:cs="Times New Roman"/>
          <w:bCs/>
          <w:sz w:val="24"/>
          <w:szCs w:val="24"/>
        </w:rPr>
        <w:t xml:space="preserve"> end the quiz, the captured activities will be submitted to the quiz owner or proctor.</w:t>
      </w:r>
    </w:p>
    <w:p w14:paraId="449244E2" w14:textId="77777777" w:rsidR="00AD18A1" w:rsidRPr="00F473A6" w:rsidRDefault="00AD18A1" w:rsidP="00AD18A1">
      <w:pPr>
        <w:autoSpaceDE w:val="0"/>
        <w:autoSpaceDN w:val="0"/>
        <w:adjustRightInd w:val="0"/>
        <w:spacing w:line="480" w:lineRule="auto"/>
        <w:ind w:left="-180" w:right="-180"/>
        <w:jc w:val="both"/>
        <w:rPr>
          <w:rFonts w:ascii="Times New Roman" w:hAnsi="Times New Roman" w:cs="Times New Roman"/>
          <w:b/>
          <w:sz w:val="24"/>
          <w:szCs w:val="24"/>
        </w:rPr>
      </w:pPr>
    </w:p>
    <w:p w14:paraId="3A695B75" w14:textId="77777777" w:rsidR="00AD18A1" w:rsidRPr="00F473A6" w:rsidRDefault="00AD18A1" w:rsidP="00AD18A1">
      <w:pPr>
        <w:autoSpaceDE w:val="0"/>
        <w:autoSpaceDN w:val="0"/>
        <w:adjustRightInd w:val="0"/>
        <w:spacing w:line="480" w:lineRule="auto"/>
        <w:ind w:left="-180" w:right="-180"/>
        <w:jc w:val="both"/>
        <w:rPr>
          <w:rFonts w:ascii="Times New Roman" w:hAnsi="Times New Roman" w:cs="Times New Roman"/>
          <w:b/>
          <w:sz w:val="24"/>
          <w:szCs w:val="24"/>
        </w:rPr>
      </w:pPr>
      <w:r w:rsidRPr="00F473A6">
        <w:rPr>
          <w:rFonts w:ascii="Times New Roman" w:hAnsi="Times New Roman" w:cs="Times New Roman"/>
          <w:b/>
          <w:sz w:val="24"/>
          <w:szCs w:val="24"/>
        </w:rPr>
        <w:lastRenderedPageBreak/>
        <w:t>LIMITATIONS</w:t>
      </w:r>
    </w:p>
    <w:p w14:paraId="2C0A4FA1" w14:textId="1865A725" w:rsidR="00852F78" w:rsidRDefault="00AD18A1" w:rsidP="00C56F1B">
      <w:pPr>
        <w:autoSpaceDE w:val="0"/>
        <w:autoSpaceDN w:val="0"/>
        <w:adjustRightInd w:val="0"/>
        <w:spacing w:line="480" w:lineRule="auto"/>
        <w:ind w:left="-180" w:right="-180" w:firstLine="900"/>
        <w:jc w:val="both"/>
        <w:rPr>
          <w:rFonts w:ascii="Times New Roman" w:hAnsi="Times New Roman" w:cs="Times New Roman"/>
          <w:bCs/>
          <w:sz w:val="24"/>
          <w:szCs w:val="24"/>
        </w:rPr>
      </w:pPr>
      <w:r w:rsidRPr="00F473A6">
        <w:rPr>
          <w:rFonts w:ascii="Times New Roman" w:hAnsi="Times New Roman" w:cs="Times New Roman"/>
          <w:bCs/>
          <w:sz w:val="24"/>
          <w:szCs w:val="24"/>
        </w:rPr>
        <w:t xml:space="preserve">The anti-cheating plugin will only be available to E-RTU as intended. </w:t>
      </w:r>
      <w:r w:rsidR="00E85DA8" w:rsidRPr="00E85DA8">
        <w:rPr>
          <w:rFonts w:ascii="Times New Roman" w:hAnsi="Times New Roman" w:cs="Times New Roman"/>
          <w:bCs/>
          <w:sz w:val="24"/>
          <w:szCs w:val="24"/>
        </w:rPr>
        <w:t xml:space="preserve">Its primary function </w:t>
      </w:r>
      <w:r w:rsidR="00DF38B9" w:rsidRPr="00E85DA8">
        <w:rPr>
          <w:rFonts w:ascii="Times New Roman" w:hAnsi="Times New Roman" w:cs="Times New Roman"/>
          <w:bCs/>
          <w:sz w:val="24"/>
          <w:szCs w:val="24"/>
        </w:rPr>
        <w:t>is</w:t>
      </w:r>
      <w:r w:rsidR="00DF38B9">
        <w:rPr>
          <w:rFonts w:ascii="Times New Roman" w:hAnsi="Times New Roman" w:cs="Times New Roman"/>
          <w:bCs/>
          <w:sz w:val="24"/>
          <w:szCs w:val="24"/>
        </w:rPr>
        <w:t xml:space="preserve"> </w:t>
      </w:r>
      <w:r w:rsidR="00DF38B9" w:rsidRPr="000F6D37">
        <w:t>to</w:t>
      </w:r>
      <w:r w:rsidR="000F6D37" w:rsidRPr="000F6D37">
        <w:rPr>
          <w:rFonts w:ascii="Times New Roman" w:hAnsi="Times New Roman" w:cs="Times New Roman"/>
          <w:bCs/>
          <w:sz w:val="24"/>
          <w:szCs w:val="24"/>
        </w:rPr>
        <w:t xml:space="preserve"> act as a proctoring tool during quizzes, solely monitoring student activity without the capability to</w:t>
      </w:r>
      <w:r w:rsidR="00D07438">
        <w:rPr>
          <w:rFonts w:ascii="Times New Roman" w:hAnsi="Times New Roman" w:cs="Times New Roman"/>
          <w:bCs/>
          <w:sz w:val="24"/>
          <w:szCs w:val="24"/>
        </w:rPr>
        <w:t xml:space="preserve"> manually</w:t>
      </w:r>
      <w:r w:rsidR="000F6D37" w:rsidRPr="000F6D37">
        <w:rPr>
          <w:rFonts w:ascii="Times New Roman" w:hAnsi="Times New Roman" w:cs="Times New Roman"/>
          <w:bCs/>
          <w:sz w:val="24"/>
          <w:szCs w:val="24"/>
        </w:rPr>
        <w:t xml:space="preserve"> check quiz responses. </w:t>
      </w:r>
      <w:r w:rsidRPr="00F473A6">
        <w:rPr>
          <w:rFonts w:ascii="Times New Roman" w:hAnsi="Times New Roman" w:cs="Times New Roman"/>
          <w:bCs/>
          <w:sz w:val="24"/>
          <w:szCs w:val="24"/>
        </w:rPr>
        <w:t xml:space="preserve">While the movement detection is not 100% accurate, </w:t>
      </w:r>
      <w:r w:rsidR="00524CD5" w:rsidRPr="00524CD5">
        <w:rPr>
          <w:rFonts w:ascii="Times New Roman" w:hAnsi="Times New Roman" w:cs="Times New Roman"/>
          <w:bCs/>
          <w:sz w:val="24"/>
          <w:szCs w:val="24"/>
        </w:rPr>
        <w:t>the plugin cannot identify if a student resorts to using another device for cheating</w:t>
      </w:r>
      <w:r w:rsidRPr="00F473A6">
        <w:rPr>
          <w:rFonts w:ascii="Times New Roman" w:hAnsi="Times New Roman" w:cs="Times New Roman"/>
          <w:bCs/>
          <w:sz w:val="24"/>
          <w:szCs w:val="24"/>
        </w:rPr>
        <w:t xml:space="preserve">. </w:t>
      </w:r>
      <w:r w:rsidR="00B43653">
        <w:rPr>
          <w:rFonts w:ascii="Times New Roman" w:hAnsi="Times New Roman" w:cs="Times New Roman"/>
          <w:bCs/>
          <w:sz w:val="24"/>
          <w:szCs w:val="24"/>
        </w:rPr>
        <w:t xml:space="preserve">Additionally, </w:t>
      </w:r>
      <w:r w:rsidRPr="00F473A6">
        <w:rPr>
          <w:rFonts w:ascii="Times New Roman" w:hAnsi="Times New Roman" w:cs="Times New Roman"/>
          <w:bCs/>
          <w:sz w:val="24"/>
          <w:szCs w:val="24"/>
        </w:rPr>
        <w:t xml:space="preserve">the </w:t>
      </w:r>
      <w:r w:rsidR="00B43653">
        <w:rPr>
          <w:rFonts w:ascii="Times New Roman" w:hAnsi="Times New Roman" w:cs="Times New Roman"/>
          <w:bCs/>
          <w:sz w:val="24"/>
          <w:szCs w:val="24"/>
        </w:rPr>
        <w:t xml:space="preserve">plugin </w:t>
      </w:r>
      <w:r w:rsidRPr="00F473A6">
        <w:rPr>
          <w:rFonts w:ascii="Times New Roman" w:hAnsi="Times New Roman" w:cs="Times New Roman"/>
          <w:bCs/>
          <w:sz w:val="24"/>
          <w:szCs w:val="24"/>
        </w:rPr>
        <w:t xml:space="preserve">will serve only </w:t>
      </w:r>
      <w:proofErr w:type="spellStart"/>
      <w:proofErr w:type="gramStart"/>
      <w:r w:rsidRPr="00F473A6">
        <w:rPr>
          <w:rFonts w:ascii="Times New Roman" w:hAnsi="Times New Roman" w:cs="Times New Roman"/>
          <w:bCs/>
          <w:sz w:val="24"/>
          <w:szCs w:val="24"/>
        </w:rPr>
        <w:t>asa</w:t>
      </w:r>
      <w:proofErr w:type="spellEnd"/>
      <w:proofErr w:type="gramEnd"/>
      <w:r w:rsidRPr="00F473A6">
        <w:rPr>
          <w:rFonts w:ascii="Times New Roman" w:hAnsi="Times New Roman" w:cs="Times New Roman"/>
          <w:bCs/>
          <w:sz w:val="24"/>
          <w:szCs w:val="24"/>
        </w:rPr>
        <w:t xml:space="preserve"> proctoring tool for teachers</w:t>
      </w:r>
      <w:r w:rsidR="00C56F1B" w:rsidRPr="00C56F1B">
        <w:rPr>
          <w:rFonts w:ascii="Times New Roman" w:hAnsi="Times New Roman" w:cs="Times New Roman"/>
          <w:bCs/>
          <w:sz w:val="24"/>
          <w:szCs w:val="24"/>
        </w:rPr>
        <w:t xml:space="preserve"> and does not possess the full capacity</w:t>
      </w:r>
      <w:r w:rsidR="00C56F1B">
        <w:rPr>
          <w:rFonts w:ascii="Times New Roman" w:hAnsi="Times New Roman" w:cs="Times New Roman"/>
          <w:bCs/>
          <w:sz w:val="24"/>
          <w:szCs w:val="24"/>
        </w:rPr>
        <w:t xml:space="preserve"> to determine </w:t>
      </w:r>
      <w:r w:rsidR="00C56F1B" w:rsidRPr="00F473A6">
        <w:rPr>
          <w:rFonts w:ascii="Times New Roman" w:hAnsi="Times New Roman" w:cs="Times New Roman"/>
          <w:bCs/>
          <w:sz w:val="24"/>
          <w:szCs w:val="24"/>
        </w:rPr>
        <w:t>if</w:t>
      </w:r>
      <w:r w:rsidRPr="00F473A6">
        <w:rPr>
          <w:rFonts w:ascii="Times New Roman" w:hAnsi="Times New Roman" w:cs="Times New Roman"/>
          <w:bCs/>
          <w:sz w:val="24"/>
          <w:szCs w:val="24"/>
        </w:rPr>
        <w:t xml:space="preserve"> a student is cheating; it will only capture the student’s suspicious movements, which may be a result of potential cheating. The verdict still relies on the proctor.</w:t>
      </w:r>
    </w:p>
    <w:p w14:paraId="30F67C5B" w14:textId="77777777" w:rsidR="00C56F1B" w:rsidRPr="00C56F1B" w:rsidRDefault="00C56F1B" w:rsidP="00C56F1B">
      <w:pPr>
        <w:autoSpaceDE w:val="0"/>
        <w:autoSpaceDN w:val="0"/>
        <w:adjustRightInd w:val="0"/>
        <w:spacing w:line="480" w:lineRule="auto"/>
        <w:ind w:left="-180" w:right="-180" w:firstLine="900"/>
        <w:jc w:val="both"/>
        <w:rPr>
          <w:rFonts w:ascii="Times New Roman" w:hAnsi="Times New Roman" w:cs="Times New Roman"/>
          <w:bCs/>
          <w:sz w:val="24"/>
          <w:szCs w:val="24"/>
        </w:rPr>
      </w:pPr>
    </w:p>
    <w:p w14:paraId="6A7D9466" w14:textId="69273911" w:rsidR="00397D50" w:rsidRDefault="000F01A6" w:rsidP="00D62BCF">
      <w:pPr>
        <w:tabs>
          <w:tab w:val="left" w:pos="5065"/>
        </w:tabs>
        <w:autoSpaceDE w:val="0"/>
        <w:autoSpaceDN w:val="0"/>
        <w:adjustRightInd w:val="0"/>
        <w:spacing w:line="480" w:lineRule="auto"/>
        <w:ind w:left="-180" w:right="-180"/>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658240" behindDoc="0" locked="0" layoutInCell="1" allowOverlap="1" wp14:anchorId="19F64965" wp14:editId="2A52B627">
                <wp:simplePos x="0" y="0"/>
                <wp:positionH relativeFrom="margin">
                  <wp:align>right</wp:align>
                </wp:positionH>
                <wp:positionV relativeFrom="paragraph">
                  <wp:posOffset>552346</wp:posOffset>
                </wp:positionV>
                <wp:extent cx="5486400" cy="2305050"/>
                <wp:effectExtent l="0" t="0" r="0" b="0"/>
                <wp:wrapSquare wrapText="bothSides"/>
                <wp:docPr id="27" name="Group 27"/>
                <wp:cNvGraphicFramePr/>
                <a:graphic xmlns:a="http://schemas.openxmlformats.org/drawingml/2006/main">
                  <a:graphicData uri="http://schemas.microsoft.com/office/word/2010/wordprocessingGroup">
                    <wpg:wgp>
                      <wpg:cNvGrpSpPr/>
                      <wpg:grpSpPr>
                        <a:xfrm>
                          <a:off x="0" y="0"/>
                          <a:ext cx="5486400" cy="2305050"/>
                          <a:chOff x="0" y="0"/>
                          <a:chExt cx="5486400" cy="2305050"/>
                        </a:xfrm>
                      </wpg:grpSpPr>
                      <pic:pic xmlns:pic="http://schemas.openxmlformats.org/drawingml/2006/picture">
                        <pic:nvPicPr>
                          <pic:cNvPr id="25" name="Picture 25"/>
                          <pic:cNvPicPr>
                            <a:picLocks noChangeAspect="1"/>
                          </pic:cNvPicPr>
                        </pic:nvPicPr>
                        <pic:blipFill>
                          <a:blip r:embed="rId15"/>
                          <a:stretch>
                            <a:fillRect/>
                          </a:stretch>
                        </pic:blipFill>
                        <pic:spPr bwMode="auto">
                          <a:xfrm>
                            <a:off x="0" y="0"/>
                            <a:ext cx="5486400" cy="2018665"/>
                          </a:xfrm>
                          <a:prstGeom prst="rect">
                            <a:avLst/>
                          </a:prstGeom>
                          <a:noFill/>
                          <a:ln>
                            <a:noFill/>
                          </a:ln>
                        </pic:spPr>
                      </pic:pic>
                      <wps:wsp>
                        <wps:cNvPr id="26" name="Text Box 2"/>
                        <wps:cNvSpPr txBox="1">
                          <a:spLocks noChangeArrowheads="1"/>
                        </wps:cNvSpPr>
                        <wps:spPr bwMode="auto">
                          <a:xfrm>
                            <a:off x="0" y="2018681"/>
                            <a:ext cx="5486399" cy="286369"/>
                          </a:xfrm>
                          <a:prstGeom prst="rect">
                            <a:avLst/>
                          </a:prstGeom>
                          <a:noFill/>
                          <a:ln w="9525">
                            <a:noFill/>
                            <a:miter lim="800000"/>
                            <a:headEnd/>
                            <a:tailEnd/>
                          </a:ln>
                        </wps:spPr>
                        <wps:txbx>
                          <w:txbxContent>
                            <w:p w14:paraId="6A64D5EE" w14:textId="034ECBCF" w:rsidR="000F01A6" w:rsidRDefault="00514915" w:rsidP="000F01A6">
                              <w:pPr>
                                <w:jc w:val="center"/>
                                <w:rPr>
                                  <w:rFonts w:ascii="Times New Roman" w:hAnsi="Times New Roman" w:cs="Times New Roman"/>
                                  <w:b/>
                                  <w:bCs/>
                                  <w:sz w:val="24"/>
                                  <w:szCs w:val="24"/>
                                </w:rPr>
                              </w:pPr>
                              <w:r>
                                <w:rPr>
                                  <w:rFonts w:ascii="Times New Roman" w:hAnsi="Times New Roman" w:cs="Times New Roman"/>
                                  <w:b/>
                                  <w:bCs/>
                                  <w:sz w:val="24"/>
                                  <w:szCs w:val="24"/>
                                </w:rPr>
                                <w:t>DIAGRAM</w:t>
                              </w:r>
                              <w:r w:rsidR="000F01A6">
                                <w:rPr>
                                  <w:rFonts w:ascii="Times New Roman" w:hAnsi="Times New Roman" w:cs="Times New Roman"/>
                                  <w:b/>
                                  <w:bCs/>
                                  <w:sz w:val="24"/>
                                  <w:szCs w:val="24"/>
                                </w:rPr>
                                <w:t xml:space="preserve"> 1</w:t>
                              </w:r>
                            </w:p>
                            <w:p w14:paraId="55239C49" w14:textId="77777777" w:rsidR="00C56F1B" w:rsidRPr="00E43738" w:rsidRDefault="00C56F1B" w:rsidP="000F01A6">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w14:anchorId="19F64965" id="Group 27" o:spid="_x0000_s1026" style="position:absolute;left:0;text-align:left;margin-left:380.8pt;margin-top:43.5pt;width:6in;height:181.5pt;z-index:251658240;mso-position-horizontal:right;mso-position-horizontal-relative:margin;mso-height-relative:margin" coordsize="54864,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5486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">
                  <v:imagedata r:id="rId16" o:title=""/>
                </v:shape>
                <v:shapetype id="_x0000_t202" coordsize="21600,21600" o:spt="202" path="m,l,21600r21600,l21600,xe">
                  <v:stroke joinstyle="miter"/>
                  <v:path gradientshapeok="t" o:connecttype="rect"/>
                </v:shapetype>
                <v:shape id="Text Box 2" o:spid="_x0000_s1028" type="#_x0000_t202" style="position:absolute;top:20186;width:54863;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" filled="f" stroked="f">
                  <v:textbox>
                    <w:txbxContent>
                      <w:p w14:paraId="6A64D5EE" w14:textId="034ECBCF" w:rsidR="000F01A6" w:rsidRDefault="00514915" w:rsidP="000F01A6">
                        <w:pPr>
                          <w:jc w:val="center"/>
                          <w:rPr>
                            <w:rFonts w:ascii="Times New Roman" w:hAnsi="Times New Roman" w:cs="Times New Roman"/>
                            <w:b/>
                            <w:bCs/>
                            <w:sz w:val="24"/>
                            <w:szCs w:val="24"/>
                          </w:rPr>
                        </w:pPr>
                        <w:r>
                          <w:rPr>
                            <w:rFonts w:ascii="Times New Roman" w:hAnsi="Times New Roman" w:cs="Times New Roman"/>
                            <w:b/>
                            <w:bCs/>
                            <w:sz w:val="24"/>
                            <w:szCs w:val="24"/>
                          </w:rPr>
                          <w:t>DIAGRAM</w:t>
                        </w:r>
                        <w:r w:rsidR="000F01A6">
                          <w:rPr>
                            <w:rFonts w:ascii="Times New Roman" w:hAnsi="Times New Roman" w:cs="Times New Roman"/>
                            <w:b/>
                            <w:bCs/>
                            <w:sz w:val="24"/>
                            <w:szCs w:val="24"/>
                          </w:rPr>
                          <w:t xml:space="preserve"> 1</w:t>
                        </w:r>
                      </w:p>
                      <w:p w14:paraId="55239C49" w14:textId="77777777" w:rsidR="00C56F1B" w:rsidRPr="00E43738" w:rsidRDefault="00C56F1B" w:rsidP="000F01A6">
                        <w:pPr>
                          <w:jc w:val="center"/>
                          <w:rPr>
                            <w:rFonts w:ascii="Times New Roman" w:hAnsi="Times New Roman" w:cs="Times New Roman"/>
                            <w:b/>
                            <w:bCs/>
                            <w:sz w:val="24"/>
                            <w:szCs w:val="24"/>
                          </w:rPr>
                        </w:pPr>
                      </w:p>
                    </w:txbxContent>
                  </v:textbox>
                </v:shape>
                <w10:wrap type="square" anchorx="margin"/>
              </v:group>
            </w:pict>
          </mc:Fallback>
        </mc:AlternateContent>
      </w:r>
      <w:r w:rsidR="005C25AA" w:rsidRPr="00592F92">
        <w:rPr>
          <w:rFonts w:ascii="Times New Roman" w:hAnsi="Times New Roman" w:cs="Times New Roman"/>
          <w:b/>
          <w:sz w:val="24"/>
          <w:szCs w:val="24"/>
        </w:rPr>
        <w:t>CONCEPTUAL FRAMEWORK</w:t>
      </w:r>
    </w:p>
    <w:p w14:paraId="345C4E5F" w14:textId="77777777" w:rsidR="00C56F1B" w:rsidRPr="00734433" w:rsidRDefault="00C56F1B" w:rsidP="000F01A6">
      <w:pPr>
        <w:tabs>
          <w:tab w:val="left" w:pos="540"/>
        </w:tabs>
        <w:autoSpaceDE w:val="0"/>
        <w:autoSpaceDN w:val="0"/>
        <w:adjustRightInd w:val="0"/>
        <w:spacing w:line="480" w:lineRule="auto"/>
        <w:ind w:right="-180"/>
        <w:jc w:val="both"/>
        <w:rPr>
          <w:rFonts w:ascii="Times New Roman" w:hAnsi="Times New Roman" w:cs="Times New Roman"/>
          <w:bCs/>
          <w:sz w:val="12"/>
          <w:szCs w:val="12"/>
        </w:rPr>
      </w:pPr>
      <w:r>
        <w:rPr>
          <w:rFonts w:ascii="Times New Roman" w:hAnsi="Times New Roman" w:cs="Times New Roman"/>
          <w:bCs/>
          <w:sz w:val="24"/>
          <w:szCs w:val="24"/>
        </w:rPr>
        <w:tab/>
      </w:r>
      <w:r>
        <w:rPr>
          <w:rFonts w:ascii="Times New Roman" w:hAnsi="Times New Roman" w:cs="Times New Roman"/>
          <w:bCs/>
          <w:sz w:val="24"/>
          <w:szCs w:val="24"/>
        </w:rPr>
        <w:tab/>
      </w:r>
    </w:p>
    <w:p w14:paraId="24D842E0" w14:textId="7BE060B1" w:rsidR="00A153FF" w:rsidRDefault="00C56F1B" w:rsidP="00A153FF">
      <w:pPr>
        <w:tabs>
          <w:tab w:val="left" w:pos="540"/>
        </w:tabs>
        <w:autoSpaceDE w:val="0"/>
        <w:autoSpaceDN w:val="0"/>
        <w:adjustRightInd w:val="0"/>
        <w:spacing w:line="480" w:lineRule="auto"/>
        <w:ind w:right="-180"/>
        <w:jc w:val="both"/>
        <w:rPr>
          <w:rFonts w:ascii="Times New Roman" w:hAnsi="Times New Roman" w:cs="Times New Roman"/>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872D57" w:rsidRPr="00872D57">
        <w:rPr>
          <w:rFonts w:ascii="Times New Roman" w:hAnsi="Times New Roman" w:cs="Times New Roman"/>
          <w:bCs/>
          <w:sz w:val="24"/>
          <w:szCs w:val="24"/>
        </w:rPr>
        <w:t>The anti-cheating plugin is installed by the e-RTU admin, making the auto-proctor feature available</w:t>
      </w:r>
      <w:r w:rsidR="00EB1A94">
        <w:rPr>
          <w:rFonts w:ascii="Times New Roman" w:hAnsi="Times New Roman" w:cs="Times New Roman"/>
          <w:bCs/>
          <w:sz w:val="24"/>
          <w:szCs w:val="24"/>
        </w:rPr>
        <w:t xml:space="preserve"> only</w:t>
      </w:r>
      <w:r w:rsidR="00872D57" w:rsidRPr="00872D57">
        <w:rPr>
          <w:rFonts w:ascii="Times New Roman" w:hAnsi="Times New Roman" w:cs="Times New Roman"/>
          <w:bCs/>
          <w:sz w:val="24"/>
          <w:szCs w:val="24"/>
        </w:rPr>
        <w:t xml:space="preserve"> to e-RTU users. Proctors have the option to enable auto-proctoring for </w:t>
      </w:r>
      <w:r w:rsidR="00872D57" w:rsidRPr="00872D57">
        <w:rPr>
          <w:rFonts w:ascii="Times New Roman" w:hAnsi="Times New Roman" w:cs="Times New Roman"/>
          <w:bCs/>
          <w:sz w:val="24"/>
          <w:szCs w:val="24"/>
        </w:rPr>
        <w:lastRenderedPageBreak/>
        <w:t>all their quizzes.</w:t>
      </w:r>
      <w:r w:rsidR="00EA08F2">
        <w:rPr>
          <w:rFonts w:ascii="Times New Roman" w:hAnsi="Times New Roman" w:cs="Times New Roman"/>
          <w:bCs/>
          <w:sz w:val="24"/>
          <w:szCs w:val="24"/>
        </w:rPr>
        <w:t xml:space="preserve"> </w:t>
      </w:r>
      <w:r w:rsidR="00D32497" w:rsidRPr="00D32497">
        <w:rPr>
          <w:rFonts w:ascii="Times New Roman" w:hAnsi="Times New Roman" w:cs="Times New Roman"/>
          <w:bCs/>
          <w:sz w:val="24"/>
          <w:szCs w:val="24"/>
        </w:rPr>
        <w:t xml:space="preserve">When students </w:t>
      </w:r>
      <w:r w:rsidR="00D32497">
        <w:rPr>
          <w:rFonts w:ascii="Times New Roman" w:hAnsi="Times New Roman" w:cs="Times New Roman"/>
          <w:bCs/>
          <w:sz w:val="24"/>
          <w:szCs w:val="24"/>
        </w:rPr>
        <w:t>take</w:t>
      </w:r>
      <w:r w:rsidR="00D32497" w:rsidRPr="00D32497">
        <w:rPr>
          <w:rFonts w:ascii="Times New Roman" w:hAnsi="Times New Roman" w:cs="Times New Roman"/>
          <w:bCs/>
          <w:sz w:val="24"/>
          <w:szCs w:val="24"/>
        </w:rPr>
        <w:t xml:space="preserve"> quizzes with auto-proctoring enabled, they </w:t>
      </w:r>
      <w:r w:rsidR="00967059">
        <w:rPr>
          <w:rFonts w:ascii="Times New Roman" w:hAnsi="Times New Roman" w:cs="Times New Roman"/>
          <w:bCs/>
          <w:sz w:val="24"/>
          <w:szCs w:val="24"/>
        </w:rPr>
        <w:t xml:space="preserve">are required to </w:t>
      </w:r>
      <w:r w:rsidR="00D32497" w:rsidRPr="00D32497">
        <w:rPr>
          <w:rFonts w:ascii="Times New Roman" w:hAnsi="Times New Roman" w:cs="Times New Roman"/>
          <w:bCs/>
          <w:sz w:val="24"/>
          <w:szCs w:val="24"/>
        </w:rPr>
        <w:t>activate video and audio inputs</w:t>
      </w:r>
      <w:r w:rsidR="00ED4A31">
        <w:rPr>
          <w:rFonts w:ascii="Times New Roman" w:hAnsi="Times New Roman" w:cs="Times New Roman"/>
          <w:bCs/>
          <w:sz w:val="24"/>
          <w:szCs w:val="24"/>
        </w:rPr>
        <w:t xml:space="preserve"> </w:t>
      </w:r>
      <w:r w:rsidR="00872D57" w:rsidRPr="00872D57">
        <w:rPr>
          <w:rFonts w:ascii="Times New Roman" w:hAnsi="Times New Roman" w:cs="Times New Roman"/>
          <w:bCs/>
          <w:sz w:val="24"/>
          <w:szCs w:val="24"/>
        </w:rPr>
        <w:t xml:space="preserve">and </w:t>
      </w:r>
      <w:r w:rsidR="00ED4A31">
        <w:rPr>
          <w:rFonts w:ascii="Times New Roman" w:hAnsi="Times New Roman" w:cs="Times New Roman"/>
          <w:bCs/>
          <w:sz w:val="24"/>
          <w:szCs w:val="24"/>
        </w:rPr>
        <w:t>select</w:t>
      </w:r>
      <w:r w:rsidR="00872D57" w:rsidRPr="00872D57">
        <w:rPr>
          <w:rFonts w:ascii="Times New Roman" w:hAnsi="Times New Roman" w:cs="Times New Roman"/>
          <w:bCs/>
          <w:sz w:val="24"/>
          <w:szCs w:val="24"/>
        </w:rPr>
        <w:t xml:space="preserve"> which screen or tab to share or focus on. The auto-proctor will capture all suspicious activities, </w:t>
      </w:r>
      <w:r w:rsidR="00231527">
        <w:rPr>
          <w:rFonts w:ascii="Times New Roman" w:hAnsi="Times New Roman" w:cs="Times New Roman"/>
          <w:bCs/>
          <w:sz w:val="24"/>
          <w:szCs w:val="24"/>
        </w:rPr>
        <w:t>i</w:t>
      </w:r>
      <w:r w:rsidR="00231527" w:rsidRPr="00231527">
        <w:rPr>
          <w:rFonts w:ascii="Times New Roman" w:hAnsi="Times New Roman" w:cs="Times New Roman"/>
          <w:bCs/>
          <w:sz w:val="24"/>
          <w:szCs w:val="24"/>
        </w:rPr>
        <w:t>ncluding unusual student movements</w:t>
      </w:r>
      <w:r w:rsidR="00872D57" w:rsidRPr="00872D57">
        <w:rPr>
          <w:rFonts w:ascii="Times New Roman" w:hAnsi="Times New Roman" w:cs="Times New Roman"/>
          <w:bCs/>
          <w:sz w:val="24"/>
          <w:szCs w:val="24"/>
        </w:rPr>
        <w:t xml:space="preserve">, loud noises, and switching tabs or screens. </w:t>
      </w:r>
      <w:r w:rsidR="00734433" w:rsidRPr="00734433">
        <w:rPr>
          <w:rFonts w:ascii="Times New Roman" w:hAnsi="Times New Roman" w:cs="Times New Roman"/>
          <w:bCs/>
          <w:sz w:val="24"/>
          <w:szCs w:val="24"/>
        </w:rPr>
        <w:t>Once students submit the quiz</w:t>
      </w:r>
      <w:r w:rsidR="00872D57" w:rsidRPr="00872D57">
        <w:rPr>
          <w:rFonts w:ascii="Times New Roman" w:hAnsi="Times New Roman" w:cs="Times New Roman"/>
          <w:bCs/>
          <w:sz w:val="24"/>
          <w:szCs w:val="24"/>
        </w:rPr>
        <w:t>, the auto-proctoring will be terminated, and all captured activities will be reported to the proctor.</w:t>
      </w:r>
    </w:p>
    <w:p w14:paraId="5DED1152" w14:textId="77777777" w:rsidR="00646C4B" w:rsidRPr="00646C4B" w:rsidRDefault="00646C4B" w:rsidP="00A153FF">
      <w:pPr>
        <w:tabs>
          <w:tab w:val="left" w:pos="540"/>
        </w:tabs>
        <w:autoSpaceDE w:val="0"/>
        <w:autoSpaceDN w:val="0"/>
        <w:adjustRightInd w:val="0"/>
        <w:spacing w:line="480" w:lineRule="auto"/>
        <w:ind w:right="-180"/>
        <w:jc w:val="both"/>
        <w:rPr>
          <w:rFonts w:ascii="Times New Roman" w:hAnsi="Times New Roman" w:cs="Times New Roman"/>
          <w:bCs/>
          <w:sz w:val="24"/>
          <w:szCs w:val="24"/>
        </w:rPr>
      </w:pPr>
    </w:p>
    <w:p w14:paraId="0B01DD2B" w14:textId="77777777"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OPERATIONAL DEFINITION OF TERMS</w:t>
      </w:r>
    </w:p>
    <w:p w14:paraId="618E6AE0" w14:textId="77777777" w:rsidR="005C25AA" w:rsidRPr="00592F92" w:rsidRDefault="005C25AA" w:rsidP="005C25AA">
      <w:pPr>
        <w:autoSpaceDE w:val="0"/>
        <w:autoSpaceDN w:val="0"/>
        <w:adjustRightInd w:val="0"/>
        <w:spacing w:line="480" w:lineRule="auto"/>
        <w:ind w:left="-180" w:right="-180" w:firstLine="900"/>
        <w:jc w:val="both"/>
        <w:rPr>
          <w:rFonts w:ascii="Times New Roman" w:hAnsi="Times New Roman" w:cs="Times New Roman"/>
          <w:bCs/>
          <w:sz w:val="24"/>
          <w:szCs w:val="24"/>
        </w:rPr>
      </w:pPr>
      <w:r w:rsidRPr="00592F92">
        <w:rPr>
          <w:rFonts w:ascii="Times New Roman" w:hAnsi="Times New Roman" w:cs="Times New Roman"/>
          <w:bCs/>
          <w:sz w:val="24"/>
          <w:szCs w:val="24"/>
        </w:rPr>
        <w:t>For a better understanding and clarity about the study, the important terms and concepts are defined.</w:t>
      </w:r>
    </w:p>
    <w:p w14:paraId="2FA6EC51" w14:textId="77777777"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b/>
          <w:sz w:val="2"/>
          <w:szCs w:val="2"/>
        </w:rPr>
      </w:pPr>
    </w:p>
    <w:p w14:paraId="31C4AA35" w14:textId="77777777" w:rsidR="005C25AA" w:rsidRPr="00592F92" w:rsidRDefault="005C25AA" w:rsidP="005C25AA">
      <w:pPr>
        <w:spacing w:line="480" w:lineRule="auto"/>
        <w:ind w:left="-180"/>
        <w:jc w:val="both"/>
        <w:rPr>
          <w:rFonts w:ascii="Times New Roman" w:hAnsi="Times New Roman" w:cs="Times New Roman"/>
          <w:sz w:val="24"/>
          <w:szCs w:val="24"/>
        </w:rPr>
      </w:pPr>
      <w:r w:rsidRPr="00592F92">
        <w:rPr>
          <w:rFonts w:ascii="Times New Roman" w:hAnsi="Times New Roman" w:cs="Times New Roman"/>
          <w:b/>
          <w:bCs/>
          <w:sz w:val="24"/>
          <w:szCs w:val="24"/>
        </w:rPr>
        <w:t>Database:</w:t>
      </w:r>
      <w:r w:rsidRPr="00592F92">
        <w:rPr>
          <w:rFonts w:ascii="Times New Roman" w:hAnsi="Times New Roman" w:cs="Times New Roman"/>
          <w:sz w:val="24"/>
          <w:szCs w:val="24"/>
        </w:rPr>
        <w:t xml:space="preserve"> A structured data collection that can be readily accessed, managed, and updated.</w:t>
      </w:r>
    </w:p>
    <w:p w14:paraId="5EB0D20B" w14:textId="77777777" w:rsidR="005C25AA" w:rsidRPr="00592F92" w:rsidRDefault="005C25AA" w:rsidP="005C25AA">
      <w:pPr>
        <w:spacing w:line="480" w:lineRule="auto"/>
        <w:ind w:left="-180"/>
        <w:jc w:val="both"/>
        <w:rPr>
          <w:rFonts w:ascii="Times New Roman" w:hAnsi="Times New Roman" w:cs="Times New Roman"/>
          <w:sz w:val="24"/>
          <w:szCs w:val="24"/>
        </w:rPr>
      </w:pPr>
      <w:r w:rsidRPr="00592F92">
        <w:rPr>
          <w:rFonts w:ascii="Times New Roman" w:hAnsi="Times New Roman" w:cs="Times New Roman"/>
          <w:b/>
          <w:sz w:val="24"/>
          <w:szCs w:val="24"/>
        </w:rPr>
        <w:t>Cheating:</w:t>
      </w:r>
      <w:r w:rsidRPr="00592F92">
        <w:rPr>
          <w:rFonts w:ascii="Times New Roman" w:hAnsi="Times New Roman" w:cs="Times New Roman"/>
          <w:sz w:val="24"/>
          <w:szCs w:val="24"/>
        </w:rPr>
        <w:t xml:space="preserve"> any unauthorized, dishonest, or deceptive action or practice undertaken by a test-taker with the aim of gaining an unfair advantage or misrepresenting their knowledge, skills, or abilities during the assessment.</w:t>
      </w:r>
    </w:p>
    <w:p w14:paraId="129CEAFF" w14:textId="25F6CC81" w:rsidR="00A861E3" w:rsidRDefault="005C25AA" w:rsidP="005C25AA">
      <w:pPr>
        <w:pStyle w:val="thesis"/>
        <w:ind w:left="-180"/>
        <w:contextualSpacing/>
        <w:outlineLvl w:val="0"/>
      </w:pPr>
      <w:r w:rsidRPr="00592F92">
        <w:rPr>
          <w:b/>
        </w:rPr>
        <w:t>AI-based proctoring:</w:t>
      </w:r>
      <w:r w:rsidRPr="00592F92">
        <w:t xml:space="preserve"> a technologically advanced approach that relies on artificial intelligence (AI) algorithms and systems to monitor and supervise online assessments, examinations, or tests.</w:t>
      </w:r>
    </w:p>
    <w:p w14:paraId="73EC2E9D" w14:textId="0AFC16A1" w:rsidR="00C11A36" w:rsidRDefault="00664E49" w:rsidP="00C11A36">
      <w:pPr>
        <w:pStyle w:val="thesis"/>
        <w:ind w:left="-180"/>
        <w:contextualSpacing/>
        <w:outlineLvl w:val="0"/>
        <w:rPr>
          <w:b/>
        </w:rPr>
      </w:pPr>
      <w:r>
        <w:rPr>
          <w:b/>
        </w:rPr>
        <w:t xml:space="preserve">Plug </w:t>
      </w:r>
      <w:proofErr w:type="gramStart"/>
      <w:r>
        <w:rPr>
          <w:b/>
        </w:rPr>
        <w:t>in</w:t>
      </w:r>
      <w:r w:rsidR="003015D8">
        <w:rPr>
          <w:b/>
        </w:rPr>
        <w:t>:</w:t>
      </w:r>
      <w:proofErr w:type="gramEnd"/>
      <w:r w:rsidR="001E3B86">
        <w:rPr>
          <w:b/>
        </w:rPr>
        <w:t xml:space="preserve"> </w:t>
      </w:r>
      <w:r w:rsidR="001E3B86" w:rsidRPr="001E3B86">
        <w:rPr>
          <w:bCs/>
        </w:rPr>
        <w:t xml:space="preserve">in the context of a Learning Management System (LMS) refers to a software component or module that can be seamlessly integrated into the LMS framework to extend its functionality or add specific features. These modular additions enhance the overall </w:t>
      </w:r>
      <w:r w:rsidR="001E3B86" w:rsidRPr="001E3B86">
        <w:rPr>
          <w:bCs/>
        </w:rPr>
        <w:lastRenderedPageBreak/>
        <w:t>capabilities of the LMS, allowing for customization and adaptation to the unique needs of educators, administrators, and learners.</w:t>
      </w:r>
    </w:p>
    <w:p w14:paraId="1A806FE7" w14:textId="53B2862F" w:rsidR="00664E49" w:rsidRDefault="001B1664" w:rsidP="00C11A36">
      <w:pPr>
        <w:pStyle w:val="thesis"/>
        <w:ind w:left="-180"/>
        <w:contextualSpacing/>
        <w:outlineLvl w:val="0"/>
        <w:rPr>
          <w:b/>
        </w:rPr>
      </w:pPr>
      <w:r>
        <w:rPr>
          <w:b/>
        </w:rPr>
        <w:t>e-RTU</w:t>
      </w:r>
      <w:r w:rsidR="003015D8" w:rsidRPr="00765FA3">
        <w:rPr>
          <w:b/>
        </w:rPr>
        <w:t>:</w:t>
      </w:r>
      <w:r w:rsidR="001E5D8F" w:rsidRPr="00765FA3">
        <w:rPr>
          <w:bCs/>
        </w:rPr>
        <w:t xml:space="preserve"> </w:t>
      </w:r>
      <w:r w:rsidR="00765FA3">
        <w:rPr>
          <w:bCs/>
        </w:rPr>
        <w:t xml:space="preserve">is a LMS </w:t>
      </w:r>
      <w:r w:rsidR="00765FA3" w:rsidRPr="00765FA3">
        <w:rPr>
          <w:bCs/>
        </w:rPr>
        <w:t>platform used by Rizal Technological University for managing and delivering educational content, resources, and activities. It serves as a Learning Management System (LMS) to facilitate online learning, collaboration, and communication between students, faculty, and administrators.</w:t>
      </w:r>
    </w:p>
    <w:p w14:paraId="105B75A6" w14:textId="457F6A54" w:rsidR="001B1664" w:rsidRDefault="001B1664" w:rsidP="00C11A36">
      <w:pPr>
        <w:pStyle w:val="thesis"/>
        <w:ind w:left="-180"/>
        <w:contextualSpacing/>
        <w:outlineLvl w:val="0"/>
        <w:rPr>
          <w:b/>
        </w:rPr>
      </w:pPr>
      <w:r>
        <w:rPr>
          <w:b/>
        </w:rPr>
        <w:t xml:space="preserve">LMS (Learning </w:t>
      </w:r>
      <w:r w:rsidR="003015D8">
        <w:rPr>
          <w:b/>
        </w:rPr>
        <w:t>Management System):</w:t>
      </w:r>
      <w:r w:rsidR="00793338">
        <w:rPr>
          <w:b/>
        </w:rPr>
        <w:t xml:space="preserve"> </w:t>
      </w:r>
      <w:r w:rsidR="00793338" w:rsidRPr="00793338">
        <w:rPr>
          <w:bCs/>
        </w:rPr>
        <w:t>An educational software application or web-based platform specifically developed to facilitate and oversee educational procedures.   It commonly encompasses functionalities for delivering courses, managing content, evaluating performance, facilitating collaboration, and enabling communication within an online learning setting.</w:t>
      </w:r>
    </w:p>
    <w:p w14:paraId="0A5B02B5" w14:textId="77777777" w:rsidR="005C25AA" w:rsidRPr="00C11A36" w:rsidRDefault="005C25AA" w:rsidP="005C25AA">
      <w:pPr>
        <w:pStyle w:val="thesis"/>
        <w:ind w:left="-180"/>
        <w:contextualSpacing/>
        <w:outlineLvl w:val="0"/>
      </w:pPr>
    </w:p>
    <w:p w14:paraId="0B10D4F5" w14:textId="77777777" w:rsidR="009D7CB8" w:rsidRDefault="009D7CB8" w:rsidP="005C25AA">
      <w:pPr>
        <w:pStyle w:val="thesis"/>
        <w:ind w:left="-180"/>
        <w:contextualSpacing/>
        <w:outlineLvl w:val="0"/>
      </w:pPr>
    </w:p>
    <w:p w14:paraId="1AFF110E" w14:textId="77777777" w:rsidR="009D7CB8" w:rsidRDefault="009D7CB8" w:rsidP="005C25AA">
      <w:pPr>
        <w:pStyle w:val="thesis"/>
        <w:ind w:left="-180"/>
        <w:contextualSpacing/>
        <w:outlineLvl w:val="0"/>
      </w:pPr>
    </w:p>
    <w:p w14:paraId="55F75451" w14:textId="77777777" w:rsidR="009D7CB8" w:rsidRDefault="009D7CB8" w:rsidP="005C25AA">
      <w:pPr>
        <w:pStyle w:val="thesis"/>
        <w:ind w:left="-180"/>
        <w:contextualSpacing/>
        <w:outlineLvl w:val="0"/>
      </w:pPr>
    </w:p>
    <w:p w14:paraId="6C2D480A" w14:textId="77777777" w:rsidR="009D7CB8" w:rsidRDefault="009D7CB8" w:rsidP="005C25AA">
      <w:pPr>
        <w:pStyle w:val="thesis"/>
        <w:ind w:left="-180"/>
        <w:contextualSpacing/>
        <w:outlineLvl w:val="0"/>
      </w:pPr>
    </w:p>
    <w:p w14:paraId="13BF3DF2" w14:textId="77777777" w:rsidR="009D7CB8" w:rsidRDefault="009D7CB8" w:rsidP="005C25AA">
      <w:pPr>
        <w:pStyle w:val="thesis"/>
        <w:ind w:left="-180"/>
        <w:contextualSpacing/>
        <w:outlineLvl w:val="0"/>
      </w:pPr>
    </w:p>
    <w:p w14:paraId="7737D18C" w14:textId="77777777" w:rsidR="009D7CB8" w:rsidRDefault="009D7CB8" w:rsidP="005C25AA">
      <w:pPr>
        <w:pStyle w:val="thesis"/>
        <w:ind w:left="-180"/>
        <w:contextualSpacing/>
        <w:outlineLvl w:val="0"/>
      </w:pPr>
    </w:p>
    <w:p w14:paraId="3D14EA3D" w14:textId="77777777" w:rsidR="009D7CB8" w:rsidRDefault="009D7CB8" w:rsidP="005C25AA">
      <w:pPr>
        <w:pStyle w:val="thesis"/>
        <w:ind w:left="-180"/>
        <w:contextualSpacing/>
        <w:outlineLvl w:val="0"/>
      </w:pPr>
    </w:p>
    <w:p w14:paraId="2FBB4AE4" w14:textId="77777777" w:rsidR="009D7CB8" w:rsidRDefault="009D7CB8" w:rsidP="005C25AA">
      <w:pPr>
        <w:pStyle w:val="thesis"/>
        <w:ind w:left="-180"/>
        <w:contextualSpacing/>
        <w:outlineLvl w:val="0"/>
      </w:pPr>
    </w:p>
    <w:p w14:paraId="6B23240F" w14:textId="77777777" w:rsidR="009D7CB8" w:rsidRDefault="009D7CB8" w:rsidP="005C25AA">
      <w:pPr>
        <w:pStyle w:val="thesis"/>
        <w:ind w:left="-180"/>
        <w:contextualSpacing/>
        <w:outlineLvl w:val="0"/>
      </w:pPr>
    </w:p>
    <w:p w14:paraId="1C85FE40" w14:textId="77777777" w:rsidR="009D7CB8" w:rsidRPr="00C11A36" w:rsidRDefault="009D7CB8" w:rsidP="005C25AA">
      <w:pPr>
        <w:pStyle w:val="thesis"/>
        <w:ind w:left="-180"/>
        <w:contextualSpacing/>
        <w:outlineLvl w:val="0"/>
      </w:pPr>
    </w:p>
    <w:p w14:paraId="34B4BD10" w14:textId="77777777" w:rsidR="005C25AA" w:rsidRPr="00592F92" w:rsidRDefault="005C25AA" w:rsidP="005C25AA">
      <w:pPr>
        <w:autoSpaceDE w:val="0"/>
        <w:autoSpaceDN w:val="0"/>
        <w:adjustRightInd w:val="0"/>
        <w:spacing w:line="480" w:lineRule="auto"/>
        <w:ind w:right="-180"/>
        <w:jc w:val="center"/>
        <w:rPr>
          <w:rFonts w:ascii="Times New Roman" w:hAnsi="Times New Roman" w:cs="Times New Roman"/>
          <w:b/>
          <w:sz w:val="24"/>
          <w:szCs w:val="24"/>
        </w:rPr>
      </w:pPr>
      <w:r w:rsidRPr="00592F92">
        <w:rPr>
          <w:rFonts w:ascii="Times New Roman" w:hAnsi="Times New Roman" w:cs="Times New Roman"/>
          <w:b/>
          <w:sz w:val="24"/>
          <w:szCs w:val="24"/>
        </w:rPr>
        <w:lastRenderedPageBreak/>
        <w:t>CHAPTER II</w:t>
      </w:r>
    </w:p>
    <w:p w14:paraId="14C5CD75" w14:textId="77777777" w:rsidR="005C25AA" w:rsidRPr="00592F92" w:rsidRDefault="005C25AA" w:rsidP="005C25AA">
      <w:pPr>
        <w:autoSpaceDE w:val="0"/>
        <w:autoSpaceDN w:val="0"/>
        <w:adjustRightInd w:val="0"/>
        <w:spacing w:line="480" w:lineRule="auto"/>
        <w:ind w:right="-180"/>
        <w:jc w:val="center"/>
        <w:rPr>
          <w:rFonts w:ascii="Times New Roman" w:hAnsi="Times New Roman" w:cs="Times New Roman"/>
          <w:b/>
          <w:sz w:val="4"/>
          <w:szCs w:val="4"/>
        </w:rPr>
      </w:pPr>
    </w:p>
    <w:p w14:paraId="0367AF4A" w14:textId="77777777"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REVIEW OF RELATED LITERATURE</w:t>
      </w:r>
    </w:p>
    <w:p w14:paraId="4C278CE6" w14:textId="05186648" w:rsidR="005C25AA" w:rsidRPr="005C25AA" w:rsidRDefault="005C25AA" w:rsidP="005C25AA">
      <w:pPr>
        <w:autoSpaceDE w:val="0"/>
        <w:autoSpaceDN w:val="0"/>
        <w:adjustRightInd w:val="0"/>
        <w:spacing w:line="480" w:lineRule="auto"/>
        <w:ind w:left="-180" w:right="-180" w:firstLine="720"/>
        <w:jc w:val="both"/>
        <w:rPr>
          <w:rFonts w:ascii="Times New Roman" w:hAnsi="Times New Roman" w:cs="Times New Roman"/>
          <w:sz w:val="24"/>
          <w:szCs w:val="24"/>
        </w:rPr>
      </w:pPr>
      <w:r w:rsidRPr="00592F92">
        <w:rPr>
          <w:rFonts w:ascii="Times New Roman" w:hAnsi="Times New Roman" w:cs="Times New Roman"/>
          <w:bCs/>
          <w:sz w:val="24"/>
          <w:szCs w:val="24"/>
        </w:rPr>
        <w:t>This chapter includes studies and past literature that helped support the current study and widen the perspectives of the proponents. The enlisted studies became the foundation of the current project and helped the proponents to conduct the study with ease and accurate information.</w:t>
      </w:r>
    </w:p>
    <w:p w14:paraId="2241E100" w14:textId="77777777" w:rsidR="00646C4B" w:rsidRPr="005C25AA" w:rsidRDefault="00646C4B" w:rsidP="005C25AA">
      <w:pPr>
        <w:autoSpaceDE w:val="0"/>
        <w:autoSpaceDN w:val="0"/>
        <w:adjustRightInd w:val="0"/>
        <w:spacing w:line="480" w:lineRule="auto"/>
        <w:ind w:left="-180" w:right="-180" w:firstLine="720"/>
        <w:jc w:val="both"/>
        <w:rPr>
          <w:rFonts w:ascii="Times New Roman" w:hAnsi="Times New Roman" w:cs="Times New Roman"/>
          <w:sz w:val="24"/>
          <w:szCs w:val="24"/>
        </w:rPr>
      </w:pPr>
    </w:p>
    <w:p w14:paraId="60D10D17" w14:textId="77777777" w:rsidR="005C25AA" w:rsidRPr="00592F92" w:rsidRDefault="005C25AA" w:rsidP="00E74CEB">
      <w:pPr>
        <w:autoSpaceDE w:val="0"/>
        <w:autoSpaceDN w:val="0"/>
        <w:adjustRightInd w:val="0"/>
        <w:spacing w:after="0"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Traditional Proctoring</w:t>
      </w:r>
    </w:p>
    <w:p w14:paraId="4EF01C92"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As academic evaluation and examination monitoring have evolved, traditional proctoring has remained essential in ensuring the integrity and credibility of exams in educational institutions worldwide. In its traditional form, this process involved a physical proctor supervising students during exams and closely monitoring their behavior to prevent cheating or unauthorized help. However, with the growth of technology, traditional proctoring has adapted to incorporate online and remote methods while still maintaining its essential goal of upholding the credibility of academic evaluations. With these changes, traditional proctoring will continue to play a vital role in ensuring fair and honest academic assessments for years to come.</w:t>
      </w:r>
    </w:p>
    <w:p w14:paraId="6C84F87C"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According to (</w:t>
      </w:r>
      <w:proofErr w:type="spellStart"/>
      <w:r w:rsidRPr="00592F92">
        <w:rPr>
          <w:rFonts w:ascii="Times New Roman" w:hAnsi="Times New Roman" w:cs="Times New Roman"/>
          <w:bCs/>
          <w:sz w:val="24"/>
          <w:szCs w:val="24"/>
        </w:rPr>
        <w:t>Amigud</w:t>
      </w:r>
      <w:proofErr w:type="spellEnd"/>
      <w:r w:rsidRPr="00592F92">
        <w:rPr>
          <w:rFonts w:ascii="Times New Roman" w:hAnsi="Times New Roman" w:cs="Times New Roman"/>
          <w:bCs/>
          <w:sz w:val="24"/>
          <w:szCs w:val="24"/>
        </w:rPr>
        <w:t xml:space="preserve"> et al., 2018), one of the most common methods for ensuring identity is proctoring. Naturally, when proctoring works (and is proven to work), potential cheaters are discouraged, and cheating becomes less common; nevertheless, if it has adverse </w:t>
      </w:r>
      <w:r w:rsidRPr="00592F92">
        <w:rPr>
          <w:rFonts w:ascii="Times New Roman" w:hAnsi="Times New Roman" w:cs="Times New Roman"/>
          <w:bCs/>
          <w:sz w:val="24"/>
          <w:szCs w:val="24"/>
        </w:rPr>
        <w:lastRenderedPageBreak/>
        <w:t>side effects that potentially outweigh the favorable advantages, there is cause for concern. These adverse side effects may have a technological basis, such as the fact that it needs to be clarified how many false positives the proctoring procedure will generate due to a lack of performance statistics for proctoring systems.</w:t>
      </w:r>
    </w:p>
    <w:p w14:paraId="443D9905"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Examinations in a traditional setting have long been a challenge for educational institutions due to the prevalence of cheating among students. Proper observation and proctoring are required to ensure the integrity of these exams. In such settings, cheating can take various forms, such as whispering or mouthing answers, exchanging scripts or small pieces of paper, bringing in answers written on body parts or clothing, sneaking in phones and other digital devices, or even attempting to peek into another student's script, also known as "</w:t>
      </w:r>
      <w:proofErr w:type="spellStart"/>
      <w:r w:rsidRPr="00592F92">
        <w:rPr>
          <w:rFonts w:ascii="Times New Roman" w:hAnsi="Times New Roman" w:cs="Times New Roman"/>
          <w:bCs/>
          <w:sz w:val="24"/>
          <w:szCs w:val="24"/>
        </w:rPr>
        <w:t>Girrafing</w:t>
      </w:r>
      <w:proofErr w:type="spellEnd"/>
      <w:r w:rsidRPr="00592F92">
        <w:rPr>
          <w:rFonts w:ascii="Times New Roman" w:hAnsi="Times New Roman" w:cs="Times New Roman"/>
          <w:bCs/>
          <w:sz w:val="24"/>
          <w:szCs w:val="24"/>
        </w:rPr>
        <w:t>." Trained proctors typically monitor these activities through physical frisking and bag checks, random seating arrangements, and the use of CCTV cameras as a deterrent. Overall, these measures are taken to ensure that students are aware that they are being monitored and that cheating will not be tolerated (Njuguna, 2022).</w:t>
      </w:r>
    </w:p>
    <w:p w14:paraId="0F357A8F" w14:textId="2F34FB57" w:rsidR="00CC63D1"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sz w:val="24"/>
          <w:szCs w:val="24"/>
        </w:rPr>
      </w:pPr>
      <w:r w:rsidRPr="00592F92">
        <w:rPr>
          <w:rFonts w:ascii="Times New Roman" w:hAnsi="Times New Roman" w:cs="Times New Roman"/>
          <w:bCs/>
          <w:sz w:val="24"/>
          <w:szCs w:val="24"/>
        </w:rPr>
        <w:t xml:space="preserve">One of the significant academic difficulties for </w:t>
      </w:r>
      <w:proofErr w:type="gramStart"/>
      <w:r w:rsidRPr="00592F92">
        <w:rPr>
          <w:rFonts w:ascii="Times New Roman" w:hAnsi="Times New Roman" w:cs="Times New Roman"/>
          <w:bCs/>
          <w:sz w:val="24"/>
          <w:szCs w:val="24"/>
        </w:rPr>
        <w:t>the majority of</w:t>
      </w:r>
      <w:proofErr w:type="gramEnd"/>
      <w:r w:rsidRPr="00592F92">
        <w:rPr>
          <w:rFonts w:ascii="Times New Roman" w:hAnsi="Times New Roman" w:cs="Times New Roman"/>
          <w:bCs/>
          <w:sz w:val="24"/>
          <w:szCs w:val="24"/>
        </w:rPr>
        <w:t xml:space="preserve"> university departments has historically been the administration of examinations. According to Wen et al. (2023), traditional examination settings rely on invigilators for real-time monitoring of examinees, often enhanced by using cameras to aid invigilation. However, this approach is susceptible to incomplete monitoring and insufficient cheating detection. Despite alternative approaches emphasizing active and authentic activities for building knowledge, traditional examination methods such as closed-book, time-constrained, invigilated, and multiple-choice exams </w:t>
      </w:r>
      <w:r w:rsidRPr="00592F92">
        <w:rPr>
          <w:rFonts w:ascii="Times New Roman" w:hAnsi="Times New Roman" w:cs="Times New Roman"/>
          <w:bCs/>
          <w:sz w:val="24"/>
          <w:szCs w:val="24"/>
        </w:rPr>
        <w:lastRenderedPageBreak/>
        <w:t>continue to dominate in higher education. These traditional exams are considered secure and are believed to prevent unethical student behavior, mainly cheating (Bengtsson, 2019).</w:t>
      </w:r>
    </w:p>
    <w:p w14:paraId="39446892" w14:textId="77777777" w:rsidR="00646C4B" w:rsidRPr="00592F92" w:rsidRDefault="00646C4B" w:rsidP="005C25AA">
      <w:pPr>
        <w:autoSpaceDE w:val="0"/>
        <w:autoSpaceDN w:val="0"/>
        <w:adjustRightInd w:val="0"/>
        <w:spacing w:line="480" w:lineRule="auto"/>
        <w:ind w:left="-180" w:right="-180" w:firstLine="720"/>
        <w:jc w:val="both"/>
        <w:rPr>
          <w:rFonts w:ascii="Times New Roman" w:hAnsi="Times New Roman" w:cs="Times New Roman"/>
          <w:sz w:val="24"/>
          <w:szCs w:val="24"/>
        </w:rPr>
      </w:pPr>
    </w:p>
    <w:p w14:paraId="27A90584" w14:textId="77777777" w:rsidR="005C25AA" w:rsidRPr="00592F92" w:rsidRDefault="005C25AA" w:rsidP="00E74CEB">
      <w:pPr>
        <w:autoSpaceDE w:val="0"/>
        <w:autoSpaceDN w:val="0"/>
        <w:adjustRightInd w:val="0"/>
        <w:spacing w:after="0" w:line="480" w:lineRule="auto"/>
        <w:ind w:left="-180" w:right="-180"/>
        <w:jc w:val="both"/>
        <w:rPr>
          <w:rFonts w:ascii="Times New Roman" w:hAnsi="Times New Roman" w:cs="Times New Roman"/>
          <w:bCs/>
          <w:sz w:val="24"/>
          <w:szCs w:val="24"/>
        </w:rPr>
      </w:pPr>
      <w:r w:rsidRPr="00592F92">
        <w:rPr>
          <w:rFonts w:ascii="Times New Roman" w:hAnsi="Times New Roman" w:cs="Times New Roman"/>
          <w:b/>
          <w:sz w:val="24"/>
          <w:szCs w:val="24"/>
        </w:rPr>
        <w:t>Online Education during the COVID-19 Pandemic</w:t>
      </w:r>
    </w:p>
    <w:p w14:paraId="1A4570FF" w14:textId="77777777" w:rsidR="005C25AA" w:rsidRPr="00592F92" w:rsidRDefault="005C25AA" w:rsidP="00E74CEB">
      <w:pPr>
        <w:autoSpaceDE w:val="0"/>
        <w:autoSpaceDN w:val="0"/>
        <w:adjustRightInd w:val="0"/>
        <w:spacing w:after="0"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The COVID-19 pandemic has profoundly impacted education systems globally, necessitating the closure of schools and universities and the rapid shift to online learning. This transition presented significant challenges for students, teachers, and administrators, requiring adaptation to a new educational landscape. These closures affected nearly 188 countries and approximately 900 million learners worldwide, threatening the right to education, as highlighted by UNESCO (Nicola et al., 2020; UNESCO et al., 2020). This research examines the implications of this shift and explores the opportunities and challenges of online education in the context of the pandemic.</w:t>
      </w:r>
    </w:p>
    <w:p w14:paraId="750CAA85"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 xml:space="preserve">During the COVID-19 pandemic, the Philippines witnessed the rise of online education as a pivotal alternative to conventional in-person learning. As the world grappled with the challenges posed by the pandemic, educational institutions in the Philippines were compelled to swiftly adapt to ensure the seamless continuation of learning for students at all educational levels. Online education took precedence as the primary mode of instruction, with students, educators, and educational establishments transitioning to virtual platforms for delivering and receiving lessons. This shift towards online learning presented many opportunities and challenges, encompassing concerns about equitable access to technology, internet connectivity, and the necessity for pedagogical innovation. It highlighted the critical significance of digital literacy while highlighting the disparities in educational resources </w:t>
      </w:r>
      <w:r w:rsidRPr="00592F92">
        <w:rPr>
          <w:rFonts w:ascii="Times New Roman" w:hAnsi="Times New Roman" w:cs="Times New Roman"/>
          <w:bCs/>
          <w:sz w:val="24"/>
          <w:szCs w:val="24"/>
        </w:rPr>
        <w:lastRenderedPageBreak/>
        <w:t>nationwide. Like many other nations, the Philippines grappled with its distinct circumstances as it endeavored to deliver high-quality education amid a global health crisis. The sudden transition to online learning during the COVID-19 pandemic also highlighted limitations in preparedness (</w:t>
      </w:r>
      <w:proofErr w:type="spellStart"/>
      <w:r w:rsidRPr="00592F92">
        <w:rPr>
          <w:rFonts w:ascii="Times New Roman" w:hAnsi="Times New Roman" w:cs="Times New Roman"/>
          <w:bCs/>
          <w:sz w:val="24"/>
          <w:szCs w:val="24"/>
        </w:rPr>
        <w:t>Sintema</w:t>
      </w:r>
      <w:proofErr w:type="spellEnd"/>
      <w:r w:rsidRPr="00592F92">
        <w:rPr>
          <w:rFonts w:ascii="Times New Roman" w:hAnsi="Times New Roman" w:cs="Times New Roman"/>
          <w:bCs/>
          <w:sz w:val="24"/>
          <w:szCs w:val="24"/>
        </w:rPr>
        <w:t xml:space="preserve"> J, 2020). While some instances of successful online education existed, they were often isolated and insufficient to address the magnitude of the global crisis. The lack of technological infrastructure in certain regions exacerbated the difficulties faced by educational institutions.</w:t>
      </w:r>
    </w:p>
    <w:p w14:paraId="01F69FE4"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Substantial infrastructure for online education existed in many countries before the pandemic (Mishra et al., 2020). However, universities still needed to be ready for a complete shift to online education. Empirical studies have found that students learn better in physical classrooms than in online education (Bojovic et al., 2020).</w:t>
      </w:r>
    </w:p>
    <w:p w14:paraId="2C056272" w14:textId="2A88EE9D"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 xml:space="preserve">On the other hand, the successful utilization of online education tools and platforms showed promise, especially with the increased use of language apps, virtual tutoring, and video conferencing tools (Andress et al., 2020; Kelly, 2020). These tools facilitated education and made the learning process more engaging and enjoyable. One of the remarkable advantages of technology in education is its alignment with the learning styles of Generation Alpha and Generation Z children. Online education has proven highly suitable, particularly for the tech-immersed Generation Z and the even more tech-immersed Alpha generation (Renton &amp; McCrindle, 2020). Understanding the characteristics and preferences of these generations is vital, as they are at the forefront of shaping the social media landscape and influencing popular culture. The attributes of Generation Z, including self-awareness, confidence, innovation, and </w:t>
      </w:r>
      <w:r w:rsidRPr="00592F92">
        <w:rPr>
          <w:rFonts w:ascii="Times New Roman" w:hAnsi="Times New Roman" w:cs="Times New Roman"/>
          <w:bCs/>
          <w:sz w:val="24"/>
          <w:szCs w:val="24"/>
        </w:rPr>
        <w:lastRenderedPageBreak/>
        <w:t>comfort with a digital lifestyle, present unique implications for education, from virtual reality training to problem-solving (Renton &amp; McCrindle, 2020).</w:t>
      </w:r>
    </w:p>
    <w:p w14:paraId="659E8A26"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proofErr w:type="gramStart"/>
      <w:r w:rsidRPr="00592F92">
        <w:rPr>
          <w:rFonts w:ascii="Times New Roman" w:hAnsi="Times New Roman" w:cs="Times New Roman"/>
          <w:bCs/>
          <w:sz w:val="24"/>
          <w:szCs w:val="24"/>
        </w:rPr>
        <w:t>In light of</w:t>
      </w:r>
      <w:proofErr w:type="gramEnd"/>
      <w:r w:rsidRPr="00592F92">
        <w:rPr>
          <w:rFonts w:ascii="Times New Roman" w:hAnsi="Times New Roman" w:cs="Times New Roman"/>
          <w:bCs/>
          <w:sz w:val="24"/>
          <w:szCs w:val="24"/>
        </w:rPr>
        <w:t xml:space="preserve"> the COVID-19 pandemic, education has become increasingly dependent on technology and online learning. This shift has brought both the advantages and disadvantages of digital education to the forefront. While technology can offer innovative and engaging learning experiences, it also presents connectivity, engagement, and interaction challenges. Understanding the unique needs and preferences of Generation Alpha and Generation Z is crucial as they navigate this digital educational landscape. As we move forward, it is essential to address the limitations of technology in education and ensure that all education components are not solely reliant on advanced technology to mitigate potential risks. Like many other nations, the Philippines also grappled with its distinct circumstances in embracing online education during a global health crisis, highlighting the need to address specific challenges and ensure equitable access to education resources (CHED, 2020; Goldschmidt, 2020).</w:t>
      </w:r>
    </w:p>
    <w:p w14:paraId="0E26D2BD"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 xml:space="preserve">Professors are now delivering course content through various platforms. Professors use online educational platforms, video-conferencing software, and social media to teach their courses (Patricia, 2020). Online educational platforms, like Google Classroom and Blackboard, allow professors to share notes and multimedia resources related to their courses with students. Online educational platforms also allow students to turn in their assignments and professors to keep track of the progress of the students. Video conferencing tools, like Google Meet, Zoom, and Microsoft Teams, help organize online lectures and discussion sessions. Such tools typically support slideshows and a chat box. Some universities also </w:t>
      </w:r>
      <w:r w:rsidRPr="00592F92">
        <w:rPr>
          <w:rFonts w:ascii="Times New Roman" w:hAnsi="Times New Roman" w:cs="Times New Roman"/>
          <w:bCs/>
          <w:sz w:val="24"/>
          <w:szCs w:val="24"/>
        </w:rPr>
        <w:lastRenderedPageBreak/>
        <w:t>disseminate course material through their websites (Chatterjee &amp; Chakraborty, 2020) and their learning management system (Mishra et al., 2020).</w:t>
      </w:r>
    </w:p>
    <w:p w14:paraId="026F449A"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p>
    <w:p w14:paraId="01A7744F" w14:textId="77777777" w:rsidR="005C25AA" w:rsidRPr="00592F92" w:rsidRDefault="005C25AA" w:rsidP="00646C4B">
      <w:pPr>
        <w:autoSpaceDE w:val="0"/>
        <w:autoSpaceDN w:val="0"/>
        <w:adjustRightInd w:val="0"/>
        <w:spacing w:after="0" w:line="480" w:lineRule="auto"/>
        <w:ind w:left="-180" w:right="-180"/>
        <w:jc w:val="both"/>
        <w:rPr>
          <w:rFonts w:ascii="Times New Roman" w:hAnsi="Times New Roman" w:cs="Times New Roman"/>
          <w:bCs/>
          <w:sz w:val="24"/>
          <w:szCs w:val="24"/>
        </w:rPr>
      </w:pPr>
      <w:r w:rsidRPr="00592F92">
        <w:rPr>
          <w:rFonts w:ascii="Times New Roman" w:hAnsi="Times New Roman" w:cs="Times New Roman"/>
          <w:b/>
          <w:sz w:val="24"/>
          <w:szCs w:val="24"/>
        </w:rPr>
        <w:t>Online Proctoring</w:t>
      </w:r>
    </w:p>
    <w:p w14:paraId="10259C33" w14:textId="77777777" w:rsidR="005C25AA" w:rsidRPr="00592F92" w:rsidRDefault="005C25AA" w:rsidP="00E74CEB">
      <w:pPr>
        <w:autoSpaceDE w:val="0"/>
        <w:autoSpaceDN w:val="0"/>
        <w:adjustRightInd w:val="0"/>
        <w:spacing w:after="0"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In an era marked by technological advancements and the ever-expanding influence of the internet, online education has firmly established itself as an integral component of the educational domain. The convenience of remote education has granted students and professionals worldwide access to diverse courses and programs, all from the comfort of their homes. As the accessibility and convenience of virtual learning platforms continue to expand, there is an escalating demand for reliable assessment methods that can preserve academic integrity.</w:t>
      </w:r>
    </w:p>
    <w:p w14:paraId="0DE5FC0F" w14:textId="77777777" w:rsidR="005C25AA" w:rsidRPr="00592F92" w:rsidRDefault="005C25AA" w:rsidP="00E74CEB">
      <w:pPr>
        <w:autoSpaceDE w:val="0"/>
        <w:autoSpaceDN w:val="0"/>
        <w:adjustRightInd w:val="0"/>
        <w:spacing w:after="0"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In the ever-evolving education landscape, online learning platforms have revolutionized knowledge acquisition. Online proctoring has emerged as a pivotal solution to this challenge, fundamentally transforming the approach to conducting assessments and examinations in the digital age.</w:t>
      </w:r>
    </w:p>
    <w:p w14:paraId="4B038041"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One online proctoring company switched from having 100 customers per year to having 120 customers per day (Drew, 2020). Although there has been a vast movement toward online proctoring, schools still expect to "have larger measurement errors than usual" (Burgess &amp; Sievertsen, 2020).</w:t>
      </w:r>
    </w:p>
    <w:p w14:paraId="605C2179"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 xml:space="preserve">Many educational institutions have shifted to online learning due to the COVID-19 pandemic. Universities started using online proctoring tools to administer online exams. </w:t>
      </w:r>
      <w:r w:rsidRPr="00592F92">
        <w:rPr>
          <w:rFonts w:ascii="Times New Roman" w:hAnsi="Times New Roman" w:cs="Times New Roman"/>
          <w:bCs/>
          <w:sz w:val="24"/>
          <w:szCs w:val="24"/>
        </w:rPr>
        <w:lastRenderedPageBreak/>
        <w:t xml:space="preserve">However, there are some disadvantages to using online proctoring, including concerns about </w:t>
      </w:r>
      <w:proofErr w:type="gramStart"/>
      <w:r w:rsidRPr="00592F92">
        <w:rPr>
          <w:rFonts w:ascii="Times New Roman" w:hAnsi="Times New Roman" w:cs="Times New Roman"/>
          <w:bCs/>
          <w:sz w:val="24"/>
          <w:szCs w:val="24"/>
        </w:rPr>
        <w:t>misconduct</w:t>
      </w:r>
      <w:proofErr w:type="gramEnd"/>
      <w:r w:rsidRPr="00592F92">
        <w:rPr>
          <w:rFonts w:ascii="Times New Roman" w:hAnsi="Times New Roman" w:cs="Times New Roman"/>
          <w:bCs/>
          <w:sz w:val="24"/>
          <w:szCs w:val="24"/>
        </w:rPr>
        <w:t xml:space="preserve"> and cheating during online exams. Therefore, there is a need to provide guidelines for the online proctoring approach for students and teachers to maintain ethical standards and academic integrity (Sando et al., 2021).</w:t>
      </w:r>
      <w:r w:rsidRPr="00592F92">
        <w:rPr>
          <w:rFonts w:ascii="Times New Roman" w:hAnsi="Times New Roman" w:cs="Times New Roman"/>
          <w:b/>
          <w:sz w:val="24"/>
          <w:szCs w:val="24"/>
        </w:rPr>
        <w:t xml:space="preserve"> </w:t>
      </w:r>
      <w:r w:rsidRPr="00592F92">
        <w:rPr>
          <w:rFonts w:ascii="Times New Roman" w:hAnsi="Times New Roman" w:cs="Times New Roman"/>
          <w:bCs/>
          <w:sz w:val="24"/>
          <w:szCs w:val="24"/>
        </w:rPr>
        <w:t>During the pandemic, an online exam played an essential role in an E-learning ecosystem. The proper design of online assessments plays a significant role in their effectiveness. Online exams are typically performed on a learning management system (LMS) without the physical participation of students and teachers in the exact physical location (Muzaffar et al., 2021).</w:t>
      </w:r>
    </w:p>
    <w:p w14:paraId="497D0589"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During the COVID-19 pandemic, online exams have become increasingly popular for evaluating students' knowledge. Hence, the use of online proctoring tools also increased to a more significant extent. Due to the lack of face-to-face contact, proctoring online exams is challenging (Li et al., 2021).</w:t>
      </w:r>
    </w:p>
    <w:p w14:paraId="5C4A25CB"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 xml:space="preserve">Academic dishonesty is unavoidable at each stage of student assessment. Many studies concluded that cheating occurs mainly in the </w:t>
      </w:r>
      <w:proofErr w:type="spellStart"/>
      <w:r w:rsidRPr="00592F92">
        <w:rPr>
          <w:rFonts w:ascii="Times New Roman" w:hAnsi="Times New Roman" w:cs="Times New Roman"/>
          <w:bCs/>
          <w:sz w:val="24"/>
          <w:szCs w:val="24"/>
        </w:rPr>
        <w:t>unproctored</w:t>
      </w:r>
      <w:proofErr w:type="spellEnd"/>
      <w:r w:rsidRPr="00592F92">
        <w:rPr>
          <w:rFonts w:ascii="Times New Roman" w:hAnsi="Times New Roman" w:cs="Times New Roman"/>
          <w:bCs/>
          <w:sz w:val="24"/>
          <w:szCs w:val="24"/>
        </w:rPr>
        <w:t xml:space="preserve"> environment, while other studies reported increases in the proctored environment (</w:t>
      </w:r>
      <w:proofErr w:type="spellStart"/>
      <w:r w:rsidRPr="00592F92">
        <w:rPr>
          <w:rFonts w:ascii="Times New Roman" w:hAnsi="Times New Roman" w:cs="Times New Roman"/>
          <w:bCs/>
          <w:sz w:val="24"/>
          <w:szCs w:val="24"/>
        </w:rPr>
        <w:t>Dendir</w:t>
      </w:r>
      <w:proofErr w:type="spellEnd"/>
      <w:r w:rsidRPr="00592F92">
        <w:rPr>
          <w:rFonts w:ascii="Times New Roman" w:hAnsi="Times New Roman" w:cs="Times New Roman"/>
          <w:bCs/>
          <w:sz w:val="24"/>
          <w:szCs w:val="24"/>
        </w:rPr>
        <w:t xml:space="preserve"> &amp; Maxwell, 2020; Gamage et al., 2020; Ikram &amp; Rabbani, 2021).</w:t>
      </w:r>
    </w:p>
    <w:p w14:paraId="2398D276"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sz w:val="24"/>
          <w:szCs w:val="24"/>
        </w:rPr>
      </w:pPr>
      <w:r w:rsidRPr="00592F92">
        <w:rPr>
          <w:rFonts w:ascii="Times New Roman" w:hAnsi="Times New Roman" w:cs="Times New Roman"/>
          <w:bCs/>
          <w:sz w:val="24"/>
          <w:szCs w:val="24"/>
        </w:rPr>
        <w:t>Measures like providing no extra time, reducing multiple-choice questions, randomizing question patterns, and using plagiarism checkers with proctoring tools can reduce cheating (Goldberg, 2021). Students face other challenges during online proctoring: browser incompatibility, anxiety about the online exam, and slow internet connection (</w:t>
      </w:r>
      <w:proofErr w:type="spellStart"/>
      <w:r w:rsidRPr="00592F92">
        <w:rPr>
          <w:rFonts w:ascii="Times New Roman" w:hAnsi="Times New Roman" w:cs="Times New Roman"/>
          <w:bCs/>
          <w:sz w:val="24"/>
          <w:szCs w:val="24"/>
        </w:rPr>
        <w:t>Alkamel</w:t>
      </w:r>
      <w:proofErr w:type="spellEnd"/>
      <w:r w:rsidRPr="00592F92">
        <w:rPr>
          <w:rFonts w:ascii="Times New Roman" w:hAnsi="Times New Roman" w:cs="Times New Roman"/>
          <w:bCs/>
          <w:sz w:val="24"/>
          <w:szCs w:val="24"/>
        </w:rPr>
        <w:t xml:space="preserve"> et al., 2021; </w:t>
      </w:r>
      <w:proofErr w:type="spellStart"/>
      <w:r w:rsidRPr="00592F92">
        <w:rPr>
          <w:rFonts w:ascii="Times New Roman" w:hAnsi="Times New Roman" w:cs="Times New Roman"/>
          <w:bCs/>
          <w:sz w:val="24"/>
          <w:szCs w:val="24"/>
        </w:rPr>
        <w:t>Cahapay</w:t>
      </w:r>
      <w:proofErr w:type="spellEnd"/>
      <w:r w:rsidRPr="00592F92">
        <w:rPr>
          <w:rFonts w:ascii="Times New Roman" w:hAnsi="Times New Roman" w:cs="Times New Roman"/>
          <w:bCs/>
          <w:sz w:val="24"/>
          <w:szCs w:val="24"/>
        </w:rPr>
        <w:t>, 2021).</w:t>
      </w:r>
      <w:r w:rsidRPr="00592F92">
        <w:rPr>
          <w:rFonts w:ascii="Times New Roman" w:hAnsi="Times New Roman" w:cs="Times New Roman"/>
          <w:sz w:val="24"/>
          <w:szCs w:val="24"/>
        </w:rPr>
        <w:t xml:space="preserve"> </w:t>
      </w:r>
    </w:p>
    <w:p w14:paraId="69014D88" w14:textId="1CFC5566" w:rsidR="00CC63D1"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lastRenderedPageBreak/>
        <w:t>Online proctoring programs, sometimes called remote proctoring, generally refer to digital techniques for monitoring and controlling student activities during an exam through webcams and internet connections (Hylton, 2016), thus preventing and detecting any possibility of malpractice.</w:t>
      </w:r>
    </w:p>
    <w:p w14:paraId="243AC17A" w14:textId="77777777" w:rsidR="00646C4B" w:rsidRPr="00592F92" w:rsidRDefault="00646C4B"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p>
    <w:p w14:paraId="6DC485F9" w14:textId="77777777"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Development of Online Examination Platforms</w:t>
      </w:r>
    </w:p>
    <w:p w14:paraId="275487F6"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 xml:space="preserve">Online learning technology has significantly increased in the past several years. Universities have had to invest more in technology to improve student learning and efficiency while also improving their competitiveness. However, relatively few research </w:t>
      </w:r>
      <w:proofErr w:type="gramStart"/>
      <w:r w:rsidRPr="00592F92">
        <w:rPr>
          <w:rFonts w:ascii="Times New Roman" w:hAnsi="Times New Roman" w:cs="Times New Roman"/>
          <w:bCs/>
          <w:sz w:val="24"/>
          <w:szCs w:val="24"/>
        </w:rPr>
        <w:t>have</w:t>
      </w:r>
      <w:proofErr w:type="gramEnd"/>
      <w:r w:rsidRPr="00592F92">
        <w:rPr>
          <w:rFonts w:ascii="Times New Roman" w:hAnsi="Times New Roman" w:cs="Times New Roman"/>
          <w:bCs/>
          <w:sz w:val="24"/>
          <w:szCs w:val="24"/>
        </w:rPr>
        <w:t xml:space="preserve"> looked at how university students would embrace and utilize smart devices as a new testing platform. The COVID-19 pandemic has forced schools to adapt to a new reality of distant learning, increasing the adaptation of digital and mobile approaches to education. According to </w:t>
      </w:r>
      <w:proofErr w:type="spellStart"/>
      <w:r w:rsidRPr="00592F92">
        <w:rPr>
          <w:rFonts w:ascii="Times New Roman" w:hAnsi="Times New Roman" w:cs="Times New Roman"/>
          <w:bCs/>
          <w:sz w:val="24"/>
          <w:szCs w:val="24"/>
        </w:rPr>
        <w:t>Alshurideh</w:t>
      </w:r>
      <w:proofErr w:type="spellEnd"/>
      <w:r w:rsidRPr="00592F92">
        <w:rPr>
          <w:rFonts w:ascii="Times New Roman" w:hAnsi="Times New Roman" w:cs="Times New Roman"/>
          <w:bCs/>
          <w:sz w:val="24"/>
          <w:szCs w:val="24"/>
        </w:rPr>
        <w:t xml:space="preserve"> et al. (2021), integrating mobile examination platforms has positively affected students' academic achievement. These platforms offer various advantages over classroom examination systems, including portability, wireless connectivity, and sensitivity. Kahoot is a popular mobile examination platform used for education and to provide live tests in the classroom to evaluate student learning is "Kahoot." This platform helps to develop and distribute questions to students to assess their progress in learning. Kahoot offers a wide range of question formats, such as polls, tests, riddles, and slides, and facilitates the evaluation process for both teachers and students. Teachers prefer the mobile examination platform since </w:t>
      </w:r>
      <w:r w:rsidRPr="00592F92">
        <w:rPr>
          <w:rFonts w:ascii="Times New Roman" w:hAnsi="Times New Roman" w:cs="Times New Roman"/>
          <w:bCs/>
          <w:sz w:val="24"/>
          <w:szCs w:val="24"/>
        </w:rPr>
        <w:lastRenderedPageBreak/>
        <w:t xml:space="preserve">it displays results immediately after the exam and automatically calculates students' scores (Lalitha &amp; </w:t>
      </w:r>
      <w:proofErr w:type="spellStart"/>
      <w:r w:rsidRPr="00592F92">
        <w:rPr>
          <w:rFonts w:ascii="Times New Roman" w:hAnsi="Times New Roman" w:cs="Times New Roman"/>
          <w:bCs/>
          <w:sz w:val="24"/>
          <w:szCs w:val="24"/>
        </w:rPr>
        <w:t>Periasamy</w:t>
      </w:r>
      <w:proofErr w:type="spellEnd"/>
      <w:r w:rsidRPr="00592F92">
        <w:rPr>
          <w:rFonts w:ascii="Times New Roman" w:hAnsi="Times New Roman" w:cs="Times New Roman"/>
          <w:bCs/>
          <w:sz w:val="24"/>
          <w:szCs w:val="24"/>
        </w:rPr>
        <w:t>, 2018).</w:t>
      </w:r>
    </w:p>
    <w:p w14:paraId="70F0AE6C"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sz w:val="24"/>
          <w:szCs w:val="24"/>
        </w:rPr>
      </w:pPr>
      <w:r w:rsidRPr="00592F92">
        <w:rPr>
          <w:rFonts w:ascii="Times New Roman" w:hAnsi="Times New Roman" w:cs="Times New Roman"/>
          <w:bCs/>
          <w:sz w:val="24"/>
          <w:szCs w:val="24"/>
        </w:rPr>
        <w:t>Many nations have struggled to transition to a fully digital society as the pandemic has progressed. This development is expected to transform the educational environment, allowing professors and students to collaborate in different locations (Singh &amp; Thurman, 2019). According to research, the effectiveness of e-learning platforms can be viewed from two different perspectives. The first perspective is concerned with the simple acceptance of technology. It uses the technology acceptance model (TAM) to assess the functionality and accessibility of e-learning platforms, thus evaluating the level of acceptance of the technological aspects. On the other hand, the second perspective is focused on situation awareness and examines how the context of instruction influences students' acceptance levels. In conclusion, studies on online learning platforms have primarily used technology acceptance (Sánchez-Prieto et al., 2019), flow theory, and the unified theory on acceptance and use of technology model to examine the effectiveness of e-learning platforms before and after the pandemic (Al-Maroof et al., 2021).</w:t>
      </w:r>
    </w:p>
    <w:p w14:paraId="5C605F11"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sz w:val="24"/>
          <w:szCs w:val="24"/>
        </w:rPr>
      </w:pPr>
      <w:r w:rsidRPr="00592F92">
        <w:rPr>
          <w:rFonts w:ascii="Times New Roman" w:hAnsi="Times New Roman" w:cs="Times New Roman"/>
          <w:bCs/>
          <w:sz w:val="24"/>
          <w:szCs w:val="24"/>
        </w:rPr>
        <w:t xml:space="preserve">The online examination platform is rapidly gaining popularity due to its convenience, efficiency, and reliability as an examination technique. Web-based platforms are the most specific option for educational institutions such as schools, colleges, universities, coaching courses, training facilities, certification agencies, and recruiting organizations to administer timer-based tests that are fully automated and paperless. The virtual examination system consists of modules for question banks, exams, test preparation, administering exams, computing results, viewing results, storing test data, and an administrator module for managing </w:t>
      </w:r>
      <w:r w:rsidRPr="00592F92">
        <w:rPr>
          <w:rFonts w:ascii="Times New Roman" w:hAnsi="Times New Roman" w:cs="Times New Roman"/>
          <w:bCs/>
          <w:sz w:val="24"/>
          <w:szCs w:val="24"/>
        </w:rPr>
        <w:lastRenderedPageBreak/>
        <w:t xml:space="preserve">exams, questions, and alternative options. It is essential for organizations to effectively allocate time </w:t>
      </w:r>
      <w:proofErr w:type="gramStart"/>
      <w:r w:rsidRPr="00592F92">
        <w:rPr>
          <w:rFonts w:ascii="Times New Roman" w:hAnsi="Times New Roman" w:cs="Times New Roman"/>
          <w:bCs/>
          <w:sz w:val="24"/>
          <w:szCs w:val="24"/>
        </w:rPr>
        <w:t>in order to</w:t>
      </w:r>
      <w:proofErr w:type="gramEnd"/>
      <w:r w:rsidRPr="00592F92">
        <w:rPr>
          <w:rFonts w:ascii="Times New Roman" w:hAnsi="Times New Roman" w:cs="Times New Roman"/>
          <w:bCs/>
          <w:sz w:val="24"/>
          <w:szCs w:val="24"/>
        </w:rPr>
        <w:t xml:space="preserve"> properly prepare students for examinations (Badve et al., 2022).</w:t>
      </w:r>
    </w:p>
    <w:p w14:paraId="4532A839" w14:textId="742F5EC5" w:rsidR="00CC63D1" w:rsidRPr="00E74CEB" w:rsidRDefault="005C25AA" w:rsidP="00E74CEB">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Online examination is an integral part of E-learning solutions for the genuine and fair assessment of students' performance. The design and execution of online exams are the most challenging aspects of E-learning. Mainly, online exams are usually conducted on E-learning platforms without the physical presence of students and instructors at the same place.</w:t>
      </w:r>
    </w:p>
    <w:p w14:paraId="3741CFF1" w14:textId="77777777" w:rsidR="00646C4B" w:rsidRPr="00E74CEB" w:rsidRDefault="00646C4B" w:rsidP="00E74CEB">
      <w:pPr>
        <w:autoSpaceDE w:val="0"/>
        <w:autoSpaceDN w:val="0"/>
        <w:adjustRightInd w:val="0"/>
        <w:spacing w:line="480" w:lineRule="auto"/>
        <w:ind w:left="-180" w:right="-180" w:firstLine="720"/>
        <w:jc w:val="both"/>
        <w:rPr>
          <w:rFonts w:ascii="Times New Roman" w:hAnsi="Times New Roman" w:cs="Times New Roman"/>
          <w:bCs/>
          <w:sz w:val="24"/>
          <w:szCs w:val="24"/>
        </w:rPr>
      </w:pPr>
    </w:p>
    <w:p w14:paraId="12D4E97D" w14:textId="77777777" w:rsidR="005C25AA" w:rsidRPr="00592F92" w:rsidRDefault="005C25AA" w:rsidP="00E74CEB">
      <w:pPr>
        <w:autoSpaceDE w:val="0"/>
        <w:autoSpaceDN w:val="0"/>
        <w:adjustRightInd w:val="0"/>
        <w:spacing w:after="0"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Online Cheating</w:t>
      </w:r>
    </w:p>
    <w:p w14:paraId="0D0E0CEC" w14:textId="77777777" w:rsidR="005C25AA" w:rsidRPr="00592F92" w:rsidRDefault="005C25AA" w:rsidP="00E74CEB">
      <w:pPr>
        <w:autoSpaceDE w:val="0"/>
        <w:autoSpaceDN w:val="0"/>
        <w:adjustRightInd w:val="0"/>
        <w:spacing w:after="0"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In the digital era, the proliferation of online platforms and technologies has significantly impacted how people interact, learn, and conduct various activities. However, this expansion of the online landscape has given rise to deceptive behavior and misconduct, with online cheating becoming a prevalent concern across different domains such as education, gaming, business, and personal relationships. This review explores the multifaceted dimensions of online cheating, including its manifestations, underlying motives, and strategies to combat it.</w:t>
      </w:r>
    </w:p>
    <w:p w14:paraId="6F126929" w14:textId="77777777" w:rsidR="005C25AA" w:rsidRPr="00592F92" w:rsidRDefault="005C25AA" w:rsidP="00E74CEB">
      <w:pPr>
        <w:autoSpaceDE w:val="0"/>
        <w:autoSpaceDN w:val="0"/>
        <w:adjustRightInd w:val="0"/>
        <w:spacing w:after="0"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Recent years have witnessed the development of proctoring technologies designed to secure online exams, such as identity authentication, keystroke recognition, and webcam proctoring (Xiong &amp; Suen, 2018). Other techniques complement these technologies, including controlling the browser, limiting exam time, and randomizing questions and choices. However, despite these measures, cheating remains a common issue in online courses (</w:t>
      </w:r>
      <w:proofErr w:type="spellStart"/>
      <w:r w:rsidRPr="00592F92">
        <w:rPr>
          <w:rFonts w:ascii="Times New Roman" w:hAnsi="Times New Roman" w:cs="Times New Roman"/>
          <w:bCs/>
          <w:sz w:val="24"/>
          <w:szCs w:val="24"/>
        </w:rPr>
        <w:t>Dendir</w:t>
      </w:r>
      <w:proofErr w:type="spellEnd"/>
      <w:r w:rsidRPr="00592F92">
        <w:rPr>
          <w:rFonts w:ascii="Times New Roman" w:hAnsi="Times New Roman" w:cs="Times New Roman"/>
          <w:bCs/>
          <w:sz w:val="24"/>
          <w:szCs w:val="24"/>
        </w:rPr>
        <w:t xml:space="preserve"> &amp; Maxwell, 2020).</w:t>
      </w:r>
    </w:p>
    <w:p w14:paraId="30594946" w14:textId="77777777" w:rsidR="005C25AA" w:rsidRPr="00592F92" w:rsidRDefault="005C25AA" w:rsidP="00E74CEB">
      <w:pPr>
        <w:autoSpaceDE w:val="0"/>
        <w:autoSpaceDN w:val="0"/>
        <w:adjustRightInd w:val="0"/>
        <w:spacing w:after="0"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lastRenderedPageBreak/>
        <w:t>Cheating on exams is widespread among college and university students, and this trend is not limited to the United States. Students often face academic pressure to achieve high grades and graduate with honors to secure job opportunities. Many universities now require students to use cameras to record themselves during exams to curb cheating. However, some students argue that these rules conflict with their privacy rights, raising critical ethical considerations.</w:t>
      </w:r>
    </w:p>
    <w:p w14:paraId="6C5CD42D" w14:textId="77777777" w:rsidR="005C25AA" w:rsidRPr="00592F92" w:rsidRDefault="005C25AA" w:rsidP="00E74CEB">
      <w:pPr>
        <w:autoSpaceDE w:val="0"/>
        <w:autoSpaceDN w:val="0"/>
        <w:adjustRightInd w:val="0"/>
        <w:spacing w:after="0"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 xml:space="preserve">The COVID-19 pandemic accelerated the transition to online education. The abrupt shift, combined with the anxiety surrounding higher education's preservation, left students in a state of urgency, making some more prone to engaging in cheating and plagiarism. </w:t>
      </w:r>
      <w:proofErr w:type="spellStart"/>
      <w:r w:rsidRPr="00592F92">
        <w:rPr>
          <w:rFonts w:ascii="Times New Roman" w:hAnsi="Times New Roman" w:cs="Times New Roman"/>
          <w:bCs/>
          <w:sz w:val="24"/>
          <w:szCs w:val="24"/>
        </w:rPr>
        <w:t>Bilenand</w:t>
      </w:r>
      <w:proofErr w:type="spellEnd"/>
      <w:r w:rsidRPr="00592F92">
        <w:rPr>
          <w:rFonts w:ascii="Times New Roman" w:hAnsi="Times New Roman" w:cs="Times New Roman"/>
          <w:bCs/>
          <w:sz w:val="24"/>
          <w:szCs w:val="24"/>
        </w:rPr>
        <w:t xml:space="preserve"> and Matros (2021) noted a surge in online cheating during the pandemic, especially as many educational institutions did not mandate students to turn their cameras on.</w:t>
      </w:r>
    </w:p>
    <w:p w14:paraId="4044A2B5"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Practitioners in higher education have proposed solutions to address reduced accountability for cheating in online exams. One such solution is proctoring, ensuring academic integrity with methods such as live observation via webcam or delayed checks for fraudulent behavior through recordings. Results from empirical research indicate that proctoring online exams reduced the inflated performance rates observed in online exams without proctoring while also enhancing the perceived accountability for academic dishonesty (Janke, Rudert et. al 2021).</w:t>
      </w:r>
    </w:p>
    <w:p w14:paraId="2422C403"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 xml:space="preserve">However, several factors can deter instructors from using strategies to mitigate cheating, starting with a lack of knowledge about these procedures, a lack of motivation to implement them, and technical issues such as a lack of access to proctoring software. This was likely a problem during the onset of the COVID-19 pandemic when higher education instructors with little experience and restricted time had to familiarize themselves with online </w:t>
      </w:r>
      <w:r w:rsidRPr="00592F92">
        <w:rPr>
          <w:rFonts w:ascii="Times New Roman" w:hAnsi="Times New Roman" w:cs="Times New Roman"/>
          <w:bCs/>
          <w:sz w:val="24"/>
          <w:szCs w:val="24"/>
        </w:rPr>
        <w:lastRenderedPageBreak/>
        <w:t>testing. In contrast, higher education institutions often still needed more technical expertise and the legal foundation for specific methods, such as proctoring (Petersen and Fritz 2021).</w:t>
      </w:r>
    </w:p>
    <w:p w14:paraId="0887AE00" w14:textId="2A88A596" w:rsidR="00B3393B" w:rsidRPr="00F8071E" w:rsidRDefault="005C25AA" w:rsidP="00F8071E">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 xml:space="preserve">The issue of digital cheating, which refers to a range of deceitful behaviors involving computer technology, has emerged as an increasingly worrisome phenomenon within this </w:t>
      </w:r>
      <w:proofErr w:type="gramStart"/>
      <w:r w:rsidRPr="00592F92">
        <w:rPr>
          <w:rFonts w:ascii="Times New Roman" w:hAnsi="Times New Roman" w:cs="Times New Roman"/>
          <w:bCs/>
          <w:sz w:val="24"/>
          <w:szCs w:val="24"/>
        </w:rPr>
        <w:t>particular domain</w:t>
      </w:r>
      <w:proofErr w:type="gramEnd"/>
      <w:r w:rsidRPr="00592F92">
        <w:rPr>
          <w:rFonts w:ascii="Times New Roman" w:hAnsi="Times New Roman" w:cs="Times New Roman"/>
          <w:bCs/>
          <w:sz w:val="24"/>
          <w:szCs w:val="24"/>
        </w:rPr>
        <w:t xml:space="preserve">. One manifestation of academic dishonesty in the digital realm is "e-cheating," which involves using the Internet to facilitate cheating. These practices encompass instances of term paper plagiarism and dishonest behavior during web-based examinations, as documented by reputable sources in the media. </w:t>
      </w:r>
      <w:proofErr w:type="spellStart"/>
      <w:r w:rsidRPr="00592F92">
        <w:rPr>
          <w:rFonts w:ascii="Times New Roman" w:hAnsi="Times New Roman" w:cs="Times New Roman"/>
          <w:bCs/>
          <w:sz w:val="24"/>
          <w:szCs w:val="24"/>
        </w:rPr>
        <w:t>Lieneck</w:t>
      </w:r>
      <w:proofErr w:type="spellEnd"/>
      <w:r w:rsidRPr="00592F92">
        <w:rPr>
          <w:rFonts w:ascii="Times New Roman" w:hAnsi="Times New Roman" w:cs="Times New Roman"/>
          <w:bCs/>
          <w:sz w:val="24"/>
          <w:szCs w:val="24"/>
        </w:rPr>
        <w:t xml:space="preserve"> (2018) found that online and social media tools outside the scope of the online course site are used by 67% of students to help with their studies, further highlighting the pervasive nature of digital cheating in the online education landscape.</w:t>
      </w:r>
    </w:p>
    <w:p w14:paraId="0E9469FE" w14:textId="77777777" w:rsidR="00646C4B" w:rsidRPr="00F8071E" w:rsidRDefault="00646C4B" w:rsidP="00F8071E">
      <w:pPr>
        <w:autoSpaceDE w:val="0"/>
        <w:autoSpaceDN w:val="0"/>
        <w:adjustRightInd w:val="0"/>
        <w:spacing w:line="480" w:lineRule="auto"/>
        <w:ind w:left="-180" w:right="-180" w:firstLine="720"/>
        <w:jc w:val="both"/>
        <w:rPr>
          <w:rFonts w:ascii="Times New Roman" w:hAnsi="Times New Roman" w:cs="Times New Roman"/>
          <w:bCs/>
          <w:sz w:val="24"/>
          <w:szCs w:val="24"/>
        </w:rPr>
      </w:pPr>
    </w:p>
    <w:p w14:paraId="2895DDF6" w14:textId="77777777" w:rsidR="005C25AA" w:rsidRPr="00592F92" w:rsidRDefault="005C25AA" w:rsidP="00354DAC">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Use of AI in Cheating During Online Examination</w:t>
      </w:r>
    </w:p>
    <w:p w14:paraId="1870F365"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 xml:space="preserve">In recent years, there has been a notable transition towards online learning within higher education, a movement that the global COVID-19 pandemic has further carried out. This industry transition to digital platforms has increased concerns regarding academic integrity (Barber et al., 2021; Whisenhunt et al., 2022; Garg &amp; Goel, 2022). The emergence of online examinations has generated concern over the possibility of dishonest behavior and other manifestations of academic misconduct (Ahsan et al., 2021; Crook &amp; Nixon, 2021; </w:t>
      </w:r>
      <w:proofErr w:type="spellStart"/>
      <w:r w:rsidRPr="00592F92">
        <w:rPr>
          <w:rFonts w:ascii="Times New Roman" w:hAnsi="Times New Roman" w:cs="Times New Roman"/>
          <w:bCs/>
          <w:sz w:val="24"/>
          <w:szCs w:val="24"/>
        </w:rPr>
        <w:t>Noorbehbahani</w:t>
      </w:r>
      <w:proofErr w:type="spellEnd"/>
      <w:r w:rsidRPr="00592F92">
        <w:rPr>
          <w:rFonts w:ascii="Times New Roman" w:hAnsi="Times New Roman" w:cs="Times New Roman"/>
          <w:bCs/>
          <w:sz w:val="24"/>
          <w:szCs w:val="24"/>
        </w:rPr>
        <w:t xml:space="preserve"> et al., 2022; Henderson et al., 2022). The occurrence may be linked, to some extent, to the fundamental characteristics of online examinations, such as anonymity and </w:t>
      </w:r>
      <w:r w:rsidRPr="00592F92">
        <w:rPr>
          <w:rFonts w:ascii="Times New Roman" w:hAnsi="Times New Roman" w:cs="Times New Roman"/>
          <w:bCs/>
          <w:sz w:val="24"/>
          <w:szCs w:val="24"/>
        </w:rPr>
        <w:lastRenderedPageBreak/>
        <w:t>limited direct supervision, as well as the convenience with which students can access and exchange resources throughout the examination.</w:t>
      </w:r>
    </w:p>
    <w:p w14:paraId="4036390A"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In the world of artificial intelligence, ChatGPT is a substantial language model that uses deep learning to analyze and produce text in a manner that resembles human language. It has been trained using vast amounts of written data, enabling it to understand the complexities and intricacies of human language. As a result, ChatGPT presents an exceptional challenge to the preservation of academic integrity.</w:t>
      </w:r>
    </w:p>
    <w:p w14:paraId="7B371C2E"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One of the primary benefits of these expansive language models is their capacity to comprehend the contextual variations of a provided prompt and then produce suitable answers. ChatGPT has a high level of reasoning complexity and proficiency in addressing challenging university-level inquiries across several academic fields. It has been noted that ChatGPT demonstrates the capacity to articulate its solutions clearly and cohesively (Vaswani et al., 2017).</w:t>
      </w:r>
    </w:p>
    <w:p w14:paraId="0C4111F7" w14:textId="77777777" w:rsidR="005C25AA" w:rsidRPr="00592F92" w:rsidRDefault="005C25AA" w:rsidP="005C25AA">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 xml:space="preserve">According to </w:t>
      </w:r>
      <w:proofErr w:type="spellStart"/>
      <w:r w:rsidRPr="00592F92">
        <w:rPr>
          <w:rFonts w:ascii="Times New Roman" w:hAnsi="Times New Roman" w:cs="Times New Roman"/>
          <w:bCs/>
          <w:sz w:val="24"/>
          <w:szCs w:val="24"/>
        </w:rPr>
        <w:t>Susnjak</w:t>
      </w:r>
      <w:proofErr w:type="spellEnd"/>
      <w:r w:rsidRPr="00592F92">
        <w:rPr>
          <w:rFonts w:ascii="Times New Roman" w:hAnsi="Times New Roman" w:cs="Times New Roman"/>
          <w:bCs/>
          <w:sz w:val="24"/>
          <w:szCs w:val="24"/>
        </w:rPr>
        <w:t xml:space="preserve"> (2022), ChatGPT is a remarkable achievement in artificial intelligence. It could revolutionize how we communicate and interact with technology. The possibilities for its use are endless, from assisting with research and writing to providing customer support and beyond. Despite its many benefits, ChatGPT poses a challenge to academic integrity, and it is essential to ensure that its use is carefully monitored to prevent misuse or abuse.</w:t>
      </w:r>
      <w:r w:rsidRPr="00592F92">
        <w:rPr>
          <w:rFonts w:ascii="Times New Roman" w:hAnsi="Times New Roman" w:cs="Times New Roman"/>
          <w:sz w:val="24"/>
          <w:szCs w:val="24"/>
        </w:rPr>
        <w:t xml:space="preserve"> </w:t>
      </w:r>
    </w:p>
    <w:p w14:paraId="47AE903C" w14:textId="06D694C6" w:rsidR="00CC63D1" w:rsidRPr="00592F92" w:rsidRDefault="005C25AA" w:rsidP="00F8071E">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 xml:space="preserve">Barber et al. (2021) state that academic misconduct, encompassing acts such as plagiarism and cheating, poses a significant apprehension for institutions of higher education </w:t>
      </w:r>
      <w:r w:rsidRPr="00592F92">
        <w:rPr>
          <w:rFonts w:ascii="Times New Roman" w:hAnsi="Times New Roman" w:cs="Times New Roman"/>
          <w:bCs/>
          <w:sz w:val="24"/>
          <w:szCs w:val="24"/>
        </w:rPr>
        <w:lastRenderedPageBreak/>
        <w:t>and educators equally, regardless of whether assessments are conducted in traditional face-to-face settings or through digital platforms. Academic dishonesty is prevalent in educational institutions, spreading from primary schools to colleges and universities. The growth of technological advancements, particularly the emergence of Artificial Intelligence (AI)-driven platforms like ChatGPT, has significantly facilitated the act of academic dishonesty, making it more accessible than ever. Cheating involves a wide range of behaviors, including but not limited to plagiarism and engaging in dishonest practices during examinations. A considerable number of students fail to perceive cheating as a substantial issue, with a subset even endorsing it as a permissible means of attaining high academic performance (</w:t>
      </w:r>
      <w:proofErr w:type="spellStart"/>
      <w:r w:rsidRPr="00592F92">
        <w:rPr>
          <w:rFonts w:ascii="Times New Roman" w:hAnsi="Times New Roman" w:cs="Times New Roman"/>
          <w:bCs/>
          <w:sz w:val="24"/>
          <w:szCs w:val="24"/>
        </w:rPr>
        <w:t>Ventayen</w:t>
      </w:r>
      <w:proofErr w:type="spellEnd"/>
      <w:r w:rsidRPr="00592F92">
        <w:rPr>
          <w:rFonts w:ascii="Times New Roman" w:hAnsi="Times New Roman" w:cs="Times New Roman"/>
          <w:bCs/>
          <w:sz w:val="24"/>
          <w:szCs w:val="24"/>
        </w:rPr>
        <w:t>, 2023).</w:t>
      </w:r>
    </w:p>
    <w:p w14:paraId="38008A78" w14:textId="77777777" w:rsidR="00646C4B" w:rsidRPr="00592F92" w:rsidRDefault="00646C4B" w:rsidP="00F8071E">
      <w:pPr>
        <w:autoSpaceDE w:val="0"/>
        <w:autoSpaceDN w:val="0"/>
        <w:adjustRightInd w:val="0"/>
        <w:spacing w:line="480" w:lineRule="auto"/>
        <w:ind w:left="-180" w:right="-180" w:firstLine="720"/>
        <w:jc w:val="both"/>
        <w:rPr>
          <w:rFonts w:ascii="Times New Roman" w:hAnsi="Times New Roman" w:cs="Times New Roman"/>
          <w:bCs/>
          <w:sz w:val="24"/>
          <w:szCs w:val="24"/>
        </w:rPr>
      </w:pPr>
    </w:p>
    <w:p w14:paraId="04E090C9" w14:textId="381BF486" w:rsidR="00F9543A" w:rsidRPr="008118E8" w:rsidRDefault="00180712" w:rsidP="00E12D9D">
      <w:pPr>
        <w:autoSpaceDE w:val="0"/>
        <w:autoSpaceDN w:val="0"/>
        <w:adjustRightInd w:val="0"/>
        <w:spacing w:line="480" w:lineRule="auto"/>
        <w:ind w:left="-180" w:right="-180"/>
        <w:jc w:val="both"/>
        <w:rPr>
          <w:rFonts w:ascii="Times New Roman" w:hAnsi="Times New Roman" w:cs="Times New Roman"/>
          <w:sz w:val="24"/>
          <w:szCs w:val="24"/>
        </w:rPr>
      </w:pPr>
      <w:r>
        <w:rPr>
          <w:rFonts w:ascii="Times New Roman" w:hAnsi="Times New Roman" w:cs="Times New Roman"/>
          <w:b/>
          <w:sz w:val="24"/>
          <w:szCs w:val="24"/>
        </w:rPr>
        <w:t>Developm</w:t>
      </w:r>
      <w:r w:rsidR="00101B3F">
        <w:rPr>
          <w:rFonts w:ascii="Times New Roman" w:hAnsi="Times New Roman" w:cs="Times New Roman"/>
          <w:b/>
          <w:sz w:val="24"/>
          <w:szCs w:val="24"/>
        </w:rPr>
        <w:t>e</w:t>
      </w:r>
      <w:r>
        <w:rPr>
          <w:rFonts w:ascii="Times New Roman" w:hAnsi="Times New Roman" w:cs="Times New Roman"/>
          <w:b/>
          <w:sz w:val="24"/>
          <w:szCs w:val="24"/>
        </w:rPr>
        <w:t xml:space="preserve">nt of </w:t>
      </w:r>
      <w:r w:rsidR="00F31C8D">
        <w:rPr>
          <w:rFonts w:ascii="Times New Roman" w:hAnsi="Times New Roman" w:cs="Times New Roman"/>
          <w:b/>
          <w:sz w:val="24"/>
          <w:szCs w:val="24"/>
        </w:rPr>
        <w:t>Plug</w:t>
      </w:r>
      <w:r>
        <w:rPr>
          <w:rFonts w:ascii="Times New Roman" w:hAnsi="Times New Roman" w:cs="Times New Roman"/>
          <w:b/>
          <w:sz w:val="24"/>
          <w:szCs w:val="24"/>
        </w:rPr>
        <w:t>-</w:t>
      </w:r>
      <w:r w:rsidR="00F31C8D">
        <w:rPr>
          <w:rFonts w:ascii="Times New Roman" w:hAnsi="Times New Roman" w:cs="Times New Roman"/>
          <w:b/>
          <w:sz w:val="24"/>
          <w:szCs w:val="24"/>
        </w:rPr>
        <w:t>in</w:t>
      </w:r>
      <w:r>
        <w:rPr>
          <w:rFonts w:ascii="Times New Roman" w:hAnsi="Times New Roman" w:cs="Times New Roman"/>
          <w:b/>
          <w:sz w:val="24"/>
          <w:szCs w:val="24"/>
        </w:rPr>
        <w:t>s</w:t>
      </w:r>
    </w:p>
    <w:p w14:paraId="2A9FC1D1" w14:textId="7C75082E" w:rsidR="00E12D9D" w:rsidRDefault="00E12D9D" w:rsidP="00E12D9D">
      <w:pPr>
        <w:autoSpaceDE w:val="0"/>
        <w:autoSpaceDN w:val="0"/>
        <w:adjustRightInd w:val="0"/>
        <w:spacing w:line="480" w:lineRule="auto"/>
        <w:ind w:left="-180" w:right="-180"/>
        <w:jc w:val="both"/>
        <w:rPr>
          <w:rFonts w:ascii="Times New Roman" w:hAnsi="Times New Roman" w:cs="Times New Roman"/>
          <w:bCs/>
          <w:sz w:val="24"/>
          <w:szCs w:val="24"/>
        </w:rPr>
      </w:pPr>
      <w:r w:rsidRPr="00306E8B">
        <w:rPr>
          <w:rFonts w:ascii="Times New Roman" w:hAnsi="Times New Roman" w:cs="Times New Roman"/>
          <w:bCs/>
          <w:sz w:val="24"/>
          <w:szCs w:val="24"/>
        </w:rPr>
        <w:tab/>
      </w:r>
      <w:r w:rsidRPr="00306E8B">
        <w:rPr>
          <w:rFonts w:ascii="Times New Roman" w:hAnsi="Times New Roman" w:cs="Times New Roman"/>
          <w:bCs/>
          <w:sz w:val="24"/>
          <w:szCs w:val="24"/>
        </w:rPr>
        <w:tab/>
      </w:r>
      <w:r w:rsidR="00306E8B" w:rsidRPr="00306E8B">
        <w:rPr>
          <w:rFonts w:ascii="Times New Roman" w:hAnsi="Times New Roman" w:cs="Times New Roman"/>
          <w:bCs/>
          <w:sz w:val="24"/>
          <w:szCs w:val="24"/>
        </w:rPr>
        <w:t xml:space="preserve">As we continue to advance technologically, web-based applications have become a staple in our daily lives. With numerous web-based applications available, it is now possible to integrate third-party server-side plugins that offer a wide range of functionalities. </w:t>
      </w:r>
      <w:proofErr w:type="gramStart"/>
      <w:r w:rsidR="00306E8B" w:rsidRPr="00306E8B">
        <w:rPr>
          <w:rFonts w:ascii="Times New Roman" w:hAnsi="Times New Roman" w:cs="Times New Roman"/>
          <w:bCs/>
          <w:sz w:val="24"/>
          <w:szCs w:val="24"/>
        </w:rPr>
        <w:t>In order to</w:t>
      </w:r>
      <w:proofErr w:type="gramEnd"/>
      <w:r w:rsidR="00306E8B" w:rsidRPr="00306E8B">
        <w:rPr>
          <w:rFonts w:ascii="Times New Roman" w:hAnsi="Times New Roman" w:cs="Times New Roman"/>
          <w:bCs/>
          <w:sz w:val="24"/>
          <w:szCs w:val="24"/>
        </w:rPr>
        <w:t xml:space="preserve"> manage the specific requirements and handle various circumstances, web applications facilitate the integration of server-side plugins, which can be provided by different organizations and offer different functionalities. This integration allows users to access a wide range of features, making it easier to complete tasks and achieve their goals</w:t>
      </w:r>
      <w:r w:rsidR="00837396">
        <w:rPr>
          <w:rFonts w:ascii="Times New Roman" w:hAnsi="Times New Roman" w:cs="Times New Roman"/>
          <w:bCs/>
          <w:sz w:val="24"/>
          <w:szCs w:val="24"/>
        </w:rPr>
        <w:t xml:space="preserve"> </w:t>
      </w:r>
      <w:r w:rsidR="00837396" w:rsidRPr="00837396">
        <w:rPr>
          <w:rFonts w:ascii="Times New Roman" w:hAnsi="Times New Roman" w:cs="Times New Roman"/>
          <w:bCs/>
          <w:sz w:val="24"/>
          <w:szCs w:val="24"/>
        </w:rPr>
        <w:t>(Fonseca &amp; Vieira, 2014)</w:t>
      </w:r>
      <w:r w:rsidR="00306E8B" w:rsidRPr="00306E8B">
        <w:rPr>
          <w:rFonts w:ascii="Times New Roman" w:hAnsi="Times New Roman" w:cs="Times New Roman"/>
          <w:bCs/>
          <w:sz w:val="24"/>
          <w:szCs w:val="24"/>
        </w:rPr>
        <w:t>.</w:t>
      </w:r>
      <w:r w:rsidR="00F92DF3">
        <w:rPr>
          <w:rFonts w:ascii="Times New Roman" w:hAnsi="Times New Roman" w:cs="Times New Roman"/>
          <w:bCs/>
          <w:sz w:val="24"/>
          <w:szCs w:val="24"/>
        </w:rPr>
        <w:t xml:space="preserve"> </w:t>
      </w:r>
    </w:p>
    <w:p w14:paraId="7EF3C2B1" w14:textId="32D7A0E8" w:rsidR="00F8071E" w:rsidRDefault="00F8071E" w:rsidP="008118E8">
      <w:pPr>
        <w:autoSpaceDE w:val="0"/>
        <w:autoSpaceDN w:val="0"/>
        <w:adjustRightInd w:val="0"/>
        <w:spacing w:line="480" w:lineRule="auto"/>
        <w:ind w:left="-180" w:right="-180" w:firstLine="900"/>
        <w:jc w:val="both"/>
        <w:rPr>
          <w:rFonts w:ascii="Times New Roman" w:hAnsi="Times New Roman" w:cs="Times New Roman"/>
          <w:bCs/>
          <w:sz w:val="24"/>
          <w:szCs w:val="24"/>
        </w:rPr>
      </w:pPr>
      <w:r w:rsidRPr="00F8071E">
        <w:rPr>
          <w:rFonts w:ascii="Times New Roman" w:hAnsi="Times New Roman" w:cs="Times New Roman"/>
          <w:bCs/>
          <w:sz w:val="24"/>
          <w:szCs w:val="24"/>
        </w:rPr>
        <w:t xml:space="preserve">(Henge et al., 2023) states that plug-ins prioritize the security and privacy concerns of third-party libraries and plug-ins on different platforms. Evaluating the security and privacy </w:t>
      </w:r>
      <w:r w:rsidRPr="00F8071E">
        <w:rPr>
          <w:rFonts w:ascii="Times New Roman" w:hAnsi="Times New Roman" w:cs="Times New Roman"/>
          <w:bCs/>
          <w:sz w:val="24"/>
          <w:szCs w:val="24"/>
        </w:rPr>
        <w:lastRenderedPageBreak/>
        <w:t xml:space="preserve">aspects of applications by considering factors such as how users perceive their performance, the access they have to hardware and data, the user interface and overall appearance, the ease of deploying them in the marketplace, the prevalence of the technologies they use, the availability of APIs in both software and hardware, their ability to integrate with other systems automatically, and the number and level of integration of software libraries. The significance of overseeing third-party libraries and plug-ins is to guarantee programs' security and privacy across diverse contexts. Establishing regulations to govern and regulate limited TPLs and plug-ins according to </w:t>
      </w:r>
      <w:proofErr w:type="gramStart"/>
      <w:r w:rsidRPr="00F8071E">
        <w:rPr>
          <w:rFonts w:ascii="Times New Roman" w:hAnsi="Times New Roman" w:cs="Times New Roman"/>
          <w:bCs/>
          <w:sz w:val="24"/>
          <w:szCs w:val="24"/>
        </w:rPr>
        <w:t>particular criteria</w:t>
      </w:r>
      <w:proofErr w:type="gramEnd"/>
      <w:r w:rsidRPr="00F8071E">
        <w:rPr>
          <w:rFonts w:ascii="Times New Roman" w:hAnsi="Times New Roman" w:cs="Times New Roman"/>
          <w:bCs/>
          <w:sz w:val="24"/>
          <w:szCs w:val="24"/>
        </w:rPr>
        <w:t xml:space="preserve"> is essential in reducing the possible hazards linked to unapproved third-party libraries and plug-ins.</w:t>
      </w:r>
    </w:p>
    <w:p w14:paraId="7D0467BB" w14:textId="77777777" w:rsidR="00693496" w:rsidRDefault="00693496" w:rsidP="00693496">
      <w:pPr>
        <w:autoSpaceDE w:val="0"/>
        <w:autoSpaceDN w:val="0"/>
        <w:adjustRightInd w:val="0"/>
        <w:spacing w:line="480" w:lineRule="auto"/>
        <w:ind w:left="-180" w:right="-180" w:firstLine="900"/>
        <w:jc w:val="both"/>
        <w:rPr>
          <w:rFonts w:ascii="Times New Roman" w:hAnsi="Times New Roman" w:cs="Times New Roman"/>
          <w:bCs/>
          <w:sz w:val="24"/>
          <w:szCs w:val="24"/>
        </w:rPr>
      </w:pPr>
      <w:r w:rsidRPr="00693496">
        <w:rPr>
          <w:rFonts w:ascii="Times New Roman" w:hAnsi="Times New Roman" w:cs="Times New Roman"/>
          <w:bCs/>
          <w:sz w:val="24"/>
          <w:szCs w:val="24"/>
        </w:rPr>
        <w:t>The evolution and significance of plugins within web and software development have sparked numerous investigations and best practices, marking a substantial area of scholarly exploration. Specifically in web development, the focus has been directed towards the intricate workings of plugins within plugin-based web systems, prominently exemplified by WordPress.</w:t>
      </w:r>
    </w:p>
    <w:p w14:paraId="6EDD4A52" w14:textId="77777777" w:rsidR="00693496" w:rsidRDefault="00693496" w:rsidP="00693496">
      <w:pPr>
        <w:autoSpaceDE w:val="0"/>
        <w:autoSpaceDN w:val="0"/>
        <w:adjustRightInd w:val="0"/>
        <w:spacing w:line="480" w:lineRule="auto"/>
        <w:ind w:left="-180" w:right="-180" w:firstLine="900"/>
        <w:jc w:val="both"/>
        <w:rPr>
          <w:rFonts w:ascii="Times New Roman" w:hAnsi="Times New Roman" w:cs="Times New Roman"/>
          <w:bCs/>
          <w:sz w:val="24"/>
          <w:szCs w:val="24"/>
        </w:rPr>
      </w:pPr>
      <w:r w:rsidRPr="00693496">
        <w:rPr>
          <w:rFonts w:ascii="Times New Roman" w:hAnsi="Times New Roman" w:cs="Times New Roman"/>
          <w:bCs/>
          <w:sz w:val="24"/>
          <w:szCs w:val="24"/>
        </w:rPr>
        <w:t xml:space="preserve">One noteworthy study delved into the vulnerabilities inherent in plugin-based web systems, illuminating critical insights into the security dimensions entwined with plugin development (Mesa et al., 2018). This research shed light on the potential risks associated with plugins, underscoring the imperative need for fortified security measures in their creation and implementation. Moreover, case studies have been meticulously undertaken within the expansive domain of web development, </w:t>
      </w:r>
      <w:proofErr w:type="gramStart"/>
      <w:r w:rsidRPr="00693496">
        <w:rPr>
          <w:rFonts w:ascii="Times New Roman" w:hAnsi="Times New Roman" w:cs="Times New Roman"/>
          <w:bCs/>
          <w:sz w:val="24"/>
          <w:szCs w:val="24"/>
        </w:rPr>
        <w:t>honing in</w:t>
      </w:r>
      <w:proofErr w:type="gramEnd"/>
      <w:r w:rsidRPr="00693496">
        <w:rPr>
          <w:rFonts w:ascii="Times New Roman" w:hAnsi="Times New Roman" w:cs="Times New Roman"/>
          <w:bCs/>
          <w:sz w:val="24"/>
          <w:szCs w:val="24"/>
        </w:rPr>
        <w:t xml:space="preserve"> on creating plugins tailored for precise objectives. For instance, Fitzgerald (2022) conducted a compelling case study on fashioning a custom post type tailored explicitly for case studies within the WordPress framework. Such </w:t>
      </w:r>
      <w:r w:rsidRPr="00693496">
        <w:rPr>
          <w:rFonts w:ascii="Times New Roman" w:hAnsi="Times New Roman" w:cs="Times New Roman"/>
          <w:bCs/>
          <w:sz w:val="24"/>
          <w:szCs w:val="24"/>
        </w:rPr>
        <w:lastRenderedPageBreak/>
        <w:t>case studies serve as invaluable guides, offering practical insights into the nuanced process of crafting purpose-built plugins to meet specific requirements.</w:t>
      </w:r>
    </w:p>
    <w:p w14:paraId="37F1A721" w14:textId="429BD23D" w:rsidR="00F8071E" w:rsidRDefault="00693496" w:rsidP="00693496">
      <w:pPr>
        <w:autoSpaceDE w:val="0"/>
        <w:autoSpaceDN w:val="0"/>
        <w:adjustRightInd w:val="0"/>
        <w:spacing w:line="480" w:lineRule="auto"/>
        <w:ind w:left="-180" w:right="-180" w:firstLine="900"/>
        <w:jc w:val="both"/>
        <w:rPr>
          <w:rFonts w:ascii="Times New Roman" w:hAnsi="Times New Roman" w:cs="Times New Roman"/>
          <w:bCs/>
          <w:sz w:val="24"/>
          <w:szCs w:val="24"/>
        </w:rPr>
      </w:pPr>
      <w:r w:rsidRPr="00693496">
        <w:rPr>
          <w:rFonts w:ascii="Times New Roman" w:hAnsi="Times New Roman" w:cs="Times New Roman"/>
          <w:bCs/>
          <w:sz w:val="24"/>
          <w:szCs w:val="24"/>
        </w:rPr>
        <w:t xml:space="preserve">In software development, research efforts have ventured into optimizing the software development lifecycle by integrating plugins seamlessly with project management tools like Jira (Staff, 2023). This exploration emphasizes the integration of plugins into established project management frameworks, thereby streamlining and enhancing the overall development process. A treasure trove of best practices and expert guidance has been proffered to illuminate the path for plugin and workflow development across diverse platforms. Notably, </w:t>
      </w:r>
      <w:proofErr w:type="spellStart"/>
      <w:r w:rsidRPr="00693496">
        <w:rPr>
          <w:rFonts w:ascii="Times New Roman" w:hAnsi="Times New Roman" w:cs="Times New Roman"/>
          <w:bCs/>
          <w:sz w:val="24"/>
          <w:szCs w:val="24"/>
        </w:rPr>
        <w:t>Jowells</w:t>
      </w:r>
      <w:proofErr w:type="spellEnd"/>
      <w:r w:rsidRPr="00693496">
        <w:rPr>
          <w:rFonts w:ascii="Times New Roman" w:hAnsi="Times New Roman" w:cs="Times New Roman"/>
          <w:bCs/>
          <w:sz w:val="24"/>
          <w:szCs w:val="24"/>
        </w:rPr>
        <w:t xml:space="preserve"> (2022) laid a comprehensive guide for effective plugin and workflow development on the Microsoft Dataverse platform. The discourse highlights crucial aspects such as the implementation of stateless plugins and the judicious utilization of the </w:t>
      </w:r>
      <w:proofErr w:type="spellStart"/>
      <w:r w:rsidRPr="00693496">
        <w:rPr>
          <w:rFonts w:ascii="Times New Roman" w:hAnsi="Times New Roman" w:cs="Times New Roman"/>
          <w:bCs/>
          <w:sz w:val="24"/>
          <w:szCs w:val="24"/>
        </w:rPr>
        <w:t>ITracingService</w:t>
      </w:r>
      <w:proofErr w:type="spellEnd"/>
      <w:r w:rsidRPr="00693496">
        <w:rPr>
          <w:rFonts w:ascii="Times New Roman" w:hAnsi="Times New Roman" w:cs="Times New Roman"/>
          <w:bCs/>
          <w:sz w:val="24"/>
          <w:szCs w:val="24"/>
        </w:rPr>
        <w:t>, serving as a beacon for developers navigating the intricate landscape of plugin creation within the Dataverse ecosystem. Collectively, these studies and practices encapsulate the expansive terrain of plugin development, illuminating its multifaceted nature and underscoring its pivotal role in augmenting web and software development landscapes.</w:t>
      </w:r>
    </w:p>
    <w:p w14:paraId="4200B8E1" w14:textId="77777777" w:rsidR="00646C4B" w:rsidRDefault="00646C4B" w:rsidP="00693496">
      <w:pPr>
        <w:autoSpaceDE w:val="0"/>
        <w:autoSpaceDN w:val="0"/>
        <w:adjustRightInd w:val="0"/>
        <w:spacing w:line="480" w:lineRule="auto"/>
        <w:ind w:left="-180" w:right="-180" w:firstLine="900"/>
        <w:jc w:val="both"/>
        <w:rPr>
          <w:rFonts w:ascii="Times New Roman" w:hAnsi="Times New Roman" w:cs="Times New Roman"/>
          <w:bCs/>
          <w:sz w:val="24"/>
          <w:szCs w:val="24"/>
        </w:rPr>
      </w:pPr>
    </w:p>
    <w:p w14:paraId="31995B1B" w14:textId="7843AEF3"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sz w:val="24"/>
          <w:szCs w:val="24"/>
        </w:rPr>
      </w:pPr>
      <w:r w:rsidRPr="00592F92">
        <w:rPr>
          <w:rFonts w:ascii="Times New Roman" w:hAnsi="Times New Roman" w:cs="Times New Roman"/>
          <w:b/>
          <w:sz w:val="24"/>
          <w:szCs w:val="24"/>
        </w:rPr>
        <w:t>Tool Development for Anti-Cheating during Examinations</w:t>
      </w:r>
    </w:p>
    <w:p w14:paraId="6348F5D8" w14:textId="77777777" w:rsidR="005C25AA" w:rsidRPr="00592F92" w:rsidRDefault="005C25AA" w:rsidP="005C25AA">
      <w:pPr>
        <w:autoSpaceDE w:val="0"/>
        <w:autoSpaceDN w:val="0"/>
        <w:adjustRightInd w:val="0"/>
        <w:spacing w:line="480" w:lineRule="auto"/>
        <w:ind w:left="-180" w:right="-180" w:firstLine="900"/>
        <w:jc w:val="both"/>
        <w:rPr>
          <w:rFonts w:ascii="Times New Roman" w:hAnsi="Times New Roman" w:cs="Times New Roman"/>
          <w:bCs/>
          <w:sz w:val="24"/>
          <w:szCs w:val="24"/>
        </w:rPr>
      </w:pPr>
      <w:r w:rsidRPr="00592F92">
        <w:rPr>
          <w:rFonts w:ascii="Times New Roman" w:hAnsi="Times New Roman" w:cs="Times New Roman"/>
          <w:bCs/>
          <w:sz w:val="24"/>
          <w:szCs w:val="24"/>
        </w:rPr>
        <w:t xml:space="preserve">Academic dishonesty, mainly cheating on examinations, is a widespread issue that educational institutions worldwide aim to address. As a result, the integrity of examinations has become a top priority in the educational landscape. Developing tools that can detect and prevent students from cheating on tests is an essential component of this initiative. These tools </w:t>
      </w:r>
      <w:r w:rsidRPr="00592F92">
        <w:rPr>
          <w:rFonts w:ascii="Times New Roman" w:hAnsi="Times New Roman" w:cs="Times New Roman"/>
          <w:bCs/>
          <w:sz w:val="24"/>
          <w:szCs w:val="24"/>
        </w:rPr>
        <w:lastRenderedPageBreak/>
        <w:t xml:space="preserve">include a wide variety of technologies and approaches, all of which aim to prevent and identify dishonest practices during examinations. Online examination platforms can benefit significantly from the integration of automated proctoring solutions. These systems use computer vision and machine learning algorithms, with face verification frequently playing an essential role in the </w:t>
      </w:r>
      <w:proofErr w:type="gramStart"/>
      <w:r w:rsidRPr="00592F92">
        <w:rPr>
          <w:rFonts w:ascii="Times New Roman" w:hAnsi="Times New Roman" w:cs="Times New Roman"/>
          <w:bCs/>
          <w:sz w:val="24"/>
          <w:szCs w:val="24"/>
        </w:rPr>
        <w:t>system as a whole</w:t>
      </w:r>
      <w:proofErr w:type="gramEnd"/>
      <w:r w:rsidRPr="00592F92">
        <w:rPr>
          <w:rFonts w:ascii="Times New Roman" w:hAnsi="Times New Roman" w:cs="Times New Roman"/>
          <w:bCs/>
          <w:sz w:val="24"/>
          <w:szCs w:val="24"/>
        </w:rPr>
        <w:t>. In addition, they use object detection to keep an eye out for any anomalies that may occur during the examination (Kamalov and Firuz, 2021). These automated proctoring systems represent a technological innovation created for the purpose of monitoring and overseeing online exams or assessments. In remote or online education settings where traditional in-person proctoring methods are impractical, AI proctoring serves as an alternative solution to guarantee academic integrity and discourage instances of cheating.</w:t>
      </w:r>
    </w:p>
    <w:p w14:paraId="010C53E9" w14:textId="77777777" w:rsidR="005C25AA" w:rsidRPr="00592F92" w:rsidRDefault="005C25AA" w:rsidP="005C25AA">
      <w:pPr>
        <w:autoSpaceDE w:val="0"/>
        <w:autoSpaceDN w:val="0"/>
        <w:adjustRightInd w:val="0"/>
        <w:spacing w:line="480" w:lineRule="auto"/>
        <w:ind w:left="-180" w:right="-180" w:firstLine="900"/>
        <w:jc w:val="both"/>
        <w:rPr>
          <w:rFonts w:ascii="Times New Roman" w:hAnsi="Times New Roman" w:cs="Times New Roman"/>
          <w:bCs/>
          <w:sz w:val="24"/>
          <w:szCs w:val="24"/>
        </w:rPr>
      </w:pPr>
      <w:r w:rsidRPr="00592F92">
        <w:rPr>
          <w:rFonts w:ascii="Times New Roman" w:hAnsi="Times New Roman" w:cs="Times New Roman"/>
          <w:bCs/>
          <w:sz w:val="24"/>
          <w:szCs w:val="24"/>
        </w:rPr>
        <w:t xml:space="preserve">Students who take exams at home are held to a higher standard of independence in their work, but many try to get around the rules by resorting to digital cheating or contract cheating. Universities use various tools to combat exam cheating, such as remote proctoring, webcams, </w:t>
      </w:r>
      <w:proofErr w:type="spellStart"/>
      <w:r w:rsidRPr="00592F92">
        <w:rPr>
          <w:rFonts w:ascii="Times New Roman" w:hAnsi="Times New Roman" w:cs="Times New Roman"/>
          <w:bCs/>
          <w:sz w:val="24"/>
          <w:szCs w:val="24"/>
        </w:rPr>
        <w:t>LockDown</w:t>
      </w:r>
      <w:proofErr w:type="spellEnd"/>
      <w:r w:rsidRPr="00592F92">
        <w:rPr>
          <w:rFonts w:ascii="Times New Roman" w:hAnsi="Times New Roman" w:cs="Times New Roman"/>
          <w:bCs/>
          <w:sz w:val="24"/>
          <w:szCs w:val="24"/>
        </w:rPr>
        <w:t xml:space="preserve"> Browsers (such as </w:t>
      </w:r>
      <w:proofErr w:type="spellStart"/>
      <w:r w:rsidRPr="00592F92">
        <w:rPr>
          <w:rFonts w:ascii="Times New Roman" w:hAnsi="Times New Roman" w:cs="Times New Roman"/>
          <w:bCs/>
          <w:sz w:val="24"/>
          <w:szCs w:val="24"/>
        </w:rPr>
        <w:t>Respondus</w:t>
      </w:r>
      <w:proofErr w:type="spellEnd"/>
      <w:r w:rsidRPr="00592F92">
        <w:rPr>
          <w:rFonts w:ascii="Times New Roman" w:hAnsi="Times New Roman" w:cs="Times New Roman"/>
          <w:bCs/>
          <w:sz w:val="24"/>
          <w:szCs w:val="24"/>
        </w:rPr>
        <w:t xml:space="preserve">), and plagiarism software (such as Turnitin, SafeAssign, and </w:t>
      </w:r>
      <w:proofErr w:type="spellStart"/>
      <w:r w:rsidRPr="00592F92">
        <w:rPr>
          <w:rFonts w:ascii="Times New Roman" w:hAnsi="Times New Roman" w:cs="Times New Roman"/>
          <w:bCs/>
          <w:sz w:val="24"/>
          <w:szCs w:val="24"/>
        </w:rPr>
        <w:t>iThenticate</w:t>
      </w:r>
      <w:proofErr w:type="spellEnd"/>
      <w:r w:rsidRPr="00592F92">
        <w:rPr>
          <w:rFonts w:ascii="Times New Roman" w:hAnsi="Times New Roman" w:cs="Times New Roman"/>
          <w:bCs/>
          <w:sz w:val="24"/>
          <w:szCs w:val="24"/>
        </w:rPr>
        <w:t>). Monitoring software is also used while students are undergoing examinations (</w:t>
      </w:r>
      <w:proofErr w:type="spellStart"/>
      <w:r w:rsidRPr="00592F92">
        <w:rPr>
          <w:rFonts w:ascii="Times New Roman" w:hAnsi="Times New Roman" w:cs="Times New Roman"/>
          <w:bCs/>
          <w:sz w:val="24"/>
          <w:szCs w:val="24"/>
        </w:rPr>
        <w:t>Ozgen</w:t>
      </w:r>
      <w:proofErr w:type="spellEnd"/>
      <w:r w:rsidRPr="00592F92">
        <w:rPr>
          <w:rFonts w:ascii="Times New Roman" w:hAnsi="Times New Roman" w:cs="Times New Roman"/>
          <w:bCs/>
          <w:sz w:val="24"/>
          <w:szCs w:val="24"/>
        </w:rPr>
        <w:t xml:space="preserve"> and Ozturk, 2021). According to the research of King and Case, more than 74 percent of students have the misconception that it is simple to cheat on online exams. Exams are typically subjected to the traditional form of proctoring, which entails human monitoring. This is done to guarantee the validity of the tests. However, since it requires keeping an eye on people to make sure they aren't cheating, this approach takes a lot of time and effort on the workers' part.</w:t>
      </w:r>
    </w:p>
    <w:p w14:paraId="50FBCF76" w14:textId="77777777" w:rsidR="005C25AA" w:rsidRPr="00592F92" w:rsidRDefault="005C25AA" w:rsidP="005C25AA">
      <w:pPr>
        <w:autoSpaceDE w:val="0"/>
        <w:autoSpaceDN w:val="0"/>
        <w:adjustRightInd w:val="0"/>
        <w:spacing w:line="480" w:lineRule="auto"/>
        <w:ind w:left="-180" w:right="-180" w:firstLine="900"/>
        <w:jc w:val="both"/>
        <w:rPr>
          <w:rFonts w:ascii="Times New Roman" w:hAnsi="Times New Roman" w:cs="Times New Roman"/>
          <w:bCs/>
          <w:sz w:val="24"/>
          <w:szCs w:val="24"/>
        </w:rPr>
      </w:pPr>
      <w:r w:rsidRPr="00592F92">
        <w:rPr>
          <w:rFonts w:ascii="Times New Roman" w:hAnsi="Times New Roman" w:cs="Times New Roman"/>
          <w:bCs/>
          <w:sz w:val="24"/>
          <w:szCs w:val="24"/>
        </w:rPr>
        <w:lastRenderedPageBreak/>
        <w:t>Several research papers have categorized online proctored exams in different ways, offering insights into the various methods employed to maintain exam integrity. For instance, Nigam, et al. (2021) categorized proctoring software in general into Live Proctoring, Recorded Proctoring, and Automated Proctoring. Nie, et al. (2020) recommended that live proctoring is more accurate for online proctoring because it does not limit the invigilation process to remote monitoring. Live proctored exams are different from automated proctored assessments. Raman, et al. (2021) notes that the former examinees must wait for the specific scheduled time before they can take their exams. This means that many students must undertake an exam at the same time. The method has various challenges that limit its accuracy in online proctoring.</w:t>
      </w:r>
    </w:p>
    <w:p w14:paraId="08291952" w14:textId="64ABE5DC" w:rsidR="00646C4B" w:rsidRPr="00592F92" w:rsidRDefault="005C25AA" w:rsidP="008118E8">
      <w:pPr>
        <w:autoSpaceDE w:val="0"/>
        <w:autoSpaceDN w:val="0"/>
        <w:adjustRightInd w:val="0"/>
        <w:spacing w:line="480" w:lineRule="auto"/>
        <w:ind w:left="-180" w:right="-180" w:firstLine="900"/>
        <w:jc w:val="both"/>
        <w:rPr>
          <w:rFonts w:ascii="Times New Roman" w:hAnsi="Times New Roman" w:cs="Times New Roman"/>
          <w:bCs/>
          <w:sz w:val="24"/>
          <w:szCs w:val="24"/>
        </w:rPr>
      </w:pPr>
      <w:r w:rsidRPr="00592F92">
        <w:rPr>
          <w:rFonts w:ascii="Times New Roman" w:hAnsi="Times New Roman" w:cs="Times New Roman"/>
          <w:bCs/>
          <w:sz w:val="24"/>
          <w:szCs w:val="24"/>
        </w:rPr>
        <w:t xml:space="preserve">Furthermore, Ong and Lee introduced an innovative anti-cheating intelligence agent in their study. This agent utilizes a relationship model and employs AI techniques, including an IP detector and a behavior detector that uses the Long Short-Term Memory (LSTM) network with a densely connected concept known as </w:t>
      </w:r>
      <w:proofErr w:type="spellStart"/>
      <w:r w:rsidRPr="00592F92">
        <w:rPr>
          <w:rFonts w:ascii="Times New Roman" w:hAnsi="Times New Roman" w:cs="Times New Roman"/>
          <w:bCs/>
          <w:sz w:val="24"/>
          <w:szCs w:val="24"/>
        </w:rPr>
        <w:t>DenseLSTM</w:t>
      </w:r>
      <w:proofErr w:type="spellEnd"/>
      <w:r w:rsidRPr="00592F92">
        <w:rPr>
          <w:rFonts w:ascii="Times New Roman" w:hAnsi="Times New Roman" w:cs="Times New Roman"/>
          <w:bCs/>
          <w:sz w:val="24"/>
          <w:szCs w:val="24"/>
        </w:rPr>
        <w:t>. These advanced AI techniques enhance the capabilities of online exam security and contribute valuable insights to the field of intelligent tutoring systems, further advancing the fight against cheating on exams. In summary, the academic community has recognized the need for innovative proctoring methods, whether live or automated, to address the challenges posed by online exam cheating and maintain academic integrity.</w:t>
      </w:r>
    </w:p>
    <w:p w14:paraId="76CBC8F6" w14:textId="77777777" w:rsidR="00046027" w:rsidRPr="00592F92" w:rsidRDefault="00046027" w:rsidP="00046027">
      <w:pPr>
        <w:autoSpaceDE w:val="0"/>
        <w:autoSpaceDN w:val="0"/>
        <w:adjustRightInd w:val="0"/>
        <w:spacing w:line="480" w:lineRule="auto"/>
        <w:ind w:left="-180" w:right="-180" w:firstLine="900"/>
        <w:jc w:val="both"/>
        <w:rPr>
          <w:rFonts w:ascii="Times New Roman" w:hAnsi="Times New Roman" w:cs="Times New Roman"/>
          <w:bCs/>
          <w:sz w:val="24"/>
          <w:szCs w:val="24"/>
        </w:rPr>
      </w:pPr>
    </w:p>
    <w:p w14:paraId="2F2FBA43" w14:textId="77777777" w:rsidR="00971352" w:rsidRDefault="00971352" w:rsidP="00046027">
      <w:pPr>
        <w:autoSpaceDE w:val="0"/>
        <w:autoSpaceDN w:val="0"/>
        <w:adjustRightInd w:val="0"/>
        <w:spacing w:line="480" w:lineRule="auto"/>
        <w:ind w:left="-180" w:right="-180" w:firstLine="900"/>
        <w:jc w:val="both"/>
        <w:rPr>
          <w:rFonts w:ascii="Times New Roman" w:hAnsi="Times New Roman" w:cs="Times New Roman"/>
          <w:bCs/>
          <w:sz w:val="24"/>
          <w:szCs w:val="24"/>
        </w:rPr>
      </w:pPr>
    </w:p>
    <w:p w14:paraId="6760B05F" w14:textId="77777777" w:rsidR="00971352" w:rsidRPr="00592F92" w:rsidRDefault="00971352" w:rsidP="00046027">
      <w:pPr>
        <w:autoSpaceDE w:val="0"/>
        <w:autoSpaceDN w:val="0"/>
        <w:adjustRightInd w:val="0"/>
        <w:spacing w:line="480" w:lineRule="auto"/>
        <w:ind w:left="-180" w:right="-180" w:firstLine="900"/>
        <w:jc w:val="both"/>
        <w:rPr>
          <w:rFonts w:ascii="Times New Roman" w:hAnsi="Times New Roman" w:cs="Times New Roman"/>
          <w:bCs/>
          <w:sz w:val="24"/>
          <w:szCs w:val="24"/>
        </w:rPr>
      </w:pPr>
    </w:p>
    <w:p w14:paraId="6B205596" w14:textId="77777777" w:rsidR="005C25AA" w:rsidRPr="00592F92" w:rsidRDefault="005C25AA" w:rsidP="005C25AA">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lastRenderedPageBreak/>
        <w:t>Online Proctoring vs. Traditional Proctoring</w:t>
      </w:r>
    </w:p>
    <w:p w14:paraId="1AA4CBE4" w14:textId="3A1D356F" w:rsidR="00E64FD2" w:rsidRPr="00E64FD2" w:rsidRDefault="005C25AA" w:rsidP="00E64FD2">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In today's rapidly evolving educational landscape, assessment and examination methods have undergone a substantial transformation. Traditional proctoring, which involves an individual invigilator monitoring test-takers in person, now confronts a significant challenge in online proctoring. This technology-driven approach harnesses the internet's capabilities to supervise remote assessments. As technology continues to permeate every aspect of education, it becomes crucial to explore and understand the critical distinctions between these two proctoring methodologies.</w:t>
      </w:r>
      <w:r w:rsidRPr="00592F92">
        <w:rPr>
          <w:rFonts w:ascii="Times New Roman" w:hAnsi="Times New Roman" w:cs="Times New Roman"/>
          <w:b/>
          <w:sz w:val="24"/>
          <w:szCs w:val="24"/>
        </w:rPr>
        <w:t xml:space="preserve"> </w:t>
      </w:r>
      <w:r w:rsidRPr="00592F92">
        <w:rPr>
          <w:rFonts w:ascii="Times New Roman" w:hAnsi="Times New Roman" w:cs="Times New Roman"/>
          <w:bCs/>
          <w:sz w:val="24"/>
          <w:szCs w:val="24"/>
        </w:rPr>
        <w:t xml:space="preserve">The contrast between online and traditional proctoring methodologies highlights the life-changing developments within the education sector. The growing adoption of technology has prompted a substantial reevaluation of assessment and examination methodologies. </w:t>
      </w:r>
      <w:proofErr w:type="gramStart"/>
      <w:r w:rsidRPr="00592F92">
        <w:rPr>
          <w:rFonts w:ascii="Times New Roman" w:hAnsi="Times New Roman" w:cs="Times New Roman"/>
          <w:bCs/>
          <w:sz w:val="24"/>
          <w:szCs w:val="24"/>
        </w:rPr>
        <w:t>The traditional</w:t>
      </w:r>
      <w:proofErr w:type="gramEnd"/>
      <w:r w:rsidRPr="00592F92">
        <w:rPr>
          <w:rFonts w:ascii="Times New Roman" w:hAnsi="Times New Roman" w:cs="Times New Roman"/>
          <w:bCs/>
          <w:sz w:val="24"/>
          <w:szCs w:val="24"/>
        </w:rPr>
        <w:t xml:space="preserve"> proctoring methods have historically focused on in-person monitoring to maintain academic integrity. However, the emergence of online proctoring has provided a new approach that utilizes digital technologies to supervise examinations conducted remotely. As educational associations confront the necessity of maintaining integrity and security during technological advancements, it becomes evident that a thorough understanding of the benefits and constraints of each proctoring approach is crucial for making well-informed choices regarding implementation. The comprehension of this concept is of most significance in maintaining the credibility and effectiveness of evaluation methods within the constantly changing world of contemporary education.</w:t>
      </w:r>
    </w:p>
    <w:p w14:paraId="0F39BCA2" w14:textId="77777777" w:rsidR="00101B3F" w:rsidRDefault="00101B3F" w:rsidP="00E74CEB">
      <w:pPr>
        <w:autoSpaceDE w:val="0"/>
        <w:autoSpaceDN w:val="0"/>
        <w:adjustRightInd w:val="0"/>
        <w:spacing w:line="480" w:lineRule="auto"/>
        <w:ind w:left="-180" w:right="-180"/>
        <w:jc w:val="center"/>
        <w:rPr>
          <w:rFonts w:ascii="Times New Roman" w:hAnsi="Times New Roman" w:cs="Times New Roman"/>
          <w:b/>
          <w:sz w:val="24"/>
          <w:szCs w:val="24"/>
        </w:rPr>
      </w:pPr>
    </w:p>
    <w:p w14:paraId="1145615B" w14:textId="77777777" w:rsidR="00D5658C" w:rsidRDefault="00D5658C" w:rsidP="00E74CEB">
      <w:pPr>
        <w:autoSpaceDE w:val="0"/>
        <w:autoSpaceDN w:val="0"/>
        <w:adjustRightInd w:val="0"/>
        <w:spacing w:line="480" w:lineRule="auto"/>
        <w:ind w:left="-180" w:right="-180"/>
        <w:jc w:val="center"/>
        <w:rPr>
          <w:rFonts w:ascii="Times New Roman" w:hAnsi="Times New Roman" w:cs="Times New Roman"/>
          <w:b/>
          <w:sz w:val="24"/>
          <w:szCs w:val="24"/>
        </w:rPr>
      </w:pPr>
    </w:p>
    <w:p w14:paraId="518C9A89" w14:textId="3C3824E4" w:rsidR="00E74CEB" w:rsidRPr="00592F92" w:rsidRDefault="00E74CEB" w:rsidP="00E74CEB">
      <w:pPr>
        <w:autoSpaceDE w:val="0"/>
        <w:autoSpaceDN w:val="0"/>
        <w:adjustRightInd w:val="0"/>
        <w:spacing w:line="480" w:lineRule="auto"/>
        <w:ind w:left="-180" w:right="-180"/>
        <w:jc w:val="center"/>
        <w:rPr>
          <w:rFonts w:ascii="Times New Roman" w:hAnsi="Times New Roman" w:cs="Times New Roman"/>
          <w:b/>
          <w:sz w:val="24"/>
          <w:szCs w:val="24"/>
        </w:rPr>
      </w:pPr>
      <w:r w:rsidRPr="00592F92">
        <w:rPr>
          <w:rFonts w:ascii="Times New Roman" w:hAnsi="Times New Roman" w:cs="Times New Roman"/>
          <w:b/>
          <w:sz w:val="24"/>
          <w:szCs w:val="24"/>
        </w:rPr>
        <w:lastRenderedPageBreak/>
        <w:t>CHAPTER III</w:t>
      </w:r>
    </w:p>
    <w:p w14:paraId="1A11506D" w14:textId="77777777" w:rsidR="00E74CEB" w:rsidRPr="00592F92" w:rsidRDefault="00E74CEB" w:rsidP="00E74CEB">
      <w:pPr>
        <w:autoSpaceDE w:val="0"/>
        <w:autoSpaceDN w:val="0"/>
        <w:adjustRightInd w:val="0"/>
        <w:spacing w:line="480" w:lineRule="auto"/>
        <w:ind w:left="-180" w:right="-180"/>
        <w:jc w:val="both"/>
        <w:rPr>
          <w:rFonts w:ascii="Times New Roman" w:hAnsi="Times New Roman" w:cs="Times New Roman"/>
          <w:bCs/>
          <w:sz w:val="24"/>
          <w:szCs w:val="24"/>
        </w:rPr>
      </w:pPr>
      <w:r w:rsidRPr="00592F92">
        <w:rPr>
          <w:rFonts w:ascii="Times New Roman" w:hAnsi="Times New Roman" w:cs="Times New Roman"/>
          <w:b/>
          <w:sz w:val="24"/>
          <w:szCs w:val="24"/>
        </w:rPr>
        <w:t>TECHNICAL BACKGROUND</w:t>
      </w:r>
    </w:p>
    <w:p w14:paraId="25472EE1" w14:textId="03A7BA4F" w:rsidR="00E74CEB" w:rsidRPr="00592F92" w:rsidRDefault="00E74CEB" w:rsidP="00E74CEB">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 xml:space="preserve">This chapter demonstrates the technicality of the project which includes the methodology, frameworks, procedure and flow of the proposed </w:t>
      </w:r>
      <w:r w:rsidR="00BF0904">
        <w:rPr>
          <w:rFonts w:ascii="Times New Roman" w:hAnsi="Times New Roman" w:cs="Times New Roman"/>
          <w:bCs/>
          <w:sz w:val="24"/>
          <w:szCs w:val="24"/>
        </w:rPr>
        <w:t>project</w:t>
      </w:r>
      <w:r w:rsidRPr="00592F92">
        <w:rPr>
          <w:rFonts w:ascii="Times New Roman" w:hAnsi="Times New Roman" w:cs="Times New Roman"/>
          <w:bCs/>
          <w:sz w:val="24"/>
          <w:szCs w:val="24"/>
        </w:rPr>
        <w:t xml:space="preserve">, technology to be used and its requirements all of which will contribute to the development of the </w:t>
      </w:r>
      <w:r w:rsidR="00BF1898">
        <w:rPr>
          <w:rFonts w:ascii="Times New Roman" w:hAnsi="Times New Roman" w:cs="Times New Roman"/>
          <w:bCs/>
          <w:sz w:val="24"/>
          <w:szCs w:val="24"/>
        </w:rPr>
        <w:t>plugin</w:t>
      </w:r>
      <w:r w:rsidR="006A5BAF">
        <w:rPr>
          <w:rFonts w:ascii="Times New Roman" w:hAnsi="Times New Roman" w:cs="Times New Roman"/>
          <w:bCs/>
          <w:sz w:val="24"/>
          <w:szCs w:val="24"/>
        </w:rPr>
        <w:t>.</w:t>
      </w:r>
    </w:p>
    <w:p w14:paraId="36DE39F1" w14:textId="3092B569" w:rsidR="00E74CEB" w:rsidRPr="00592F92" w:rsidRDefault="00E74CEB" w:rsidP="00E74CEB">
      <w:pPr>
        <w:autoSpaceDE w:val="0"/>
        <w:autoSpaceDN w:val="0"/>
        <w:adjustRightInd w:val="0"/>
        <w:spacing w:line="480" w:lineRule="auto"/>
        <w:ind w:left="-180" w:right="-180" w:firstLine="720"/>
        <w:jc w:val="both"/>
        <w:rPr>
          <w:rFonts w:ascii="Times New Roman" w:hAnsi="Times New Roman" w:cs="Times New Roman"/>
          <w:bCs/>
          <w:sz w:val="24"/>
          <w:szCs w:val="24"/>
        </w:rPr>
      </w:pPr>
    </w:p>
    <w:p w14:paraId="0661A1FB" w14:textId="77777777" w:rsidR="00E74CEB" w:rsidRPr="00592F92" w:rsidRDefault="00E74CEB" w:rsidP="00E74CEB">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TECHNICALITY OF THE PROJECT</w:t>
      </w:r>
    </w:p>
    <w:p w14:paraId="6A8FBBF9" w14:textId="7A6341FF" w:rsidR="00E74CEB" w:rsidRPr="00592F92" w:rsidRDefault="00E74CEB" w:rsidP="00E74CEB">
      <w:pPr>
        <w:autoSpaceDE w:val="0"/>
        <w:autoSpaceDN w:val="0"/>
        <w:adjustRightInd w:val="0"/>
        <w:spacing w:line="480" w:lineRule="auto"/>
        <w:ind w:left="-180" w:right="-180" w:firstLine="720"/>
        <w:jc w:val="both"/>
        <w:rPr>
          <w:rFonts w:ascii="Times New Roman" w:hAnsi="Times New Roman" w:cs="Times New Roman"/>
          <w:b/>
          <w:sz w:val="24"/>
          <w:szCs w:val="24"/>
        </w:rPr>
      </w:pPr>
      <w:r w:rsidRPr="00592F92">
        <w:rPr>
          <w:rFonts w:ascii="Times New Roman" w:hAnsi="Times New Roman" w:cs="Times New Roman"/>
          <w:bCs/>
          <w:sz w:val="24"/>
          <w:szCs w:val="24"/>
        </w:rPr>
        <w:t xml:space="preserve">The proponents of the </w:t>
      </w:r>
      <w:r w:rsidR="008247BE">
        <w:rPr>
          <w:rFonts w:ascii="Times New Roman" w:hAnsi="Times New Roman" w:cs="Times New Roman"/>
          <w:bCs/>
          <w:sz w:val="24"/>
          <w:szCs w:val="24"/>
        </w:rPr>
        <w:t>Anti-cheating plugin</w:t>
      </w:r>
      <w:r w:rsidRPr="00592F92">
        <w:rPr>
          <w:rFonts w:ascii="Times New Roman" w:hAnsi="Times New Roman" w:cs="Times New Roman"/>
          <w:bCs/>
          <w:sz w:val="24"/>
          <w:szCs w:val="24"/>
        </w:rPr>
        <w:t xml:space="preserve"> will utilize several technologies, primarily web-based applications. However, the hardware and software utilized are subject to changes and enhancements throughout the development process, as the project is still in its preliminary phase.</w:t>
      </w:r>
    </w:p>
    <w:p w14:paraId="272B3C97" w14:textId="3EA7D463" w:rsidR="00E74CEB" w:rsidRPr="00592F92" w:rsidRDefault="00E74CEB" w:rsidP="00E74CEB">
      <w:pPr>
        <w:autoSpaceDE w:val="0"/>
        <w:autoSpaceDN w:val="0"/>
        <w:adjustRightInd w:val="0"/>
        <w:spacing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 xml:space="preserve">The proposed </w:t>
      </w:r>
      <w:r w:rsidR="0082198A">
        <w:rPr>
          <w:rFonts w:ascii="Times New Roman" w:hAnsi="Times New Roman" w:cs="Times New Roman"/>
          <w:bCs/>
          <w:sz w:val="24"/>
          <w:szCs w:val="24"/>
        </w:rPr>
        <w:t>project</w:t>
      </w:r>
      <w:r w:rsidRPr="00592F92">
        <w:rPr>
          <w:rFonts w:ascii="Times New Roman" w:hAnsi="Times New Roman" w:cs="Times New Roman"/>
          <w:bCs/>
          <w:sz w:val="24"/>
          <w:szCs w:val="24"/>
        </w:rPr>
        <w:t xml:space="preserve"> is </w:t>
      </w:r>
      <w:proofErr w:type="gramStart"/>
      <w:r w:rsidR="00B82D40">
        <w:rPr>
          <w:rFonts w:ascii="Times New Roman" w:hAnsi="Times New Roman" w:cs="Times New Roman"/>
          <w:bCs/>
          <w:sz w:val="24"/>
          <w:szCs w:val="24"/>
        </w:rPr>
        <w:t>A</w:t>
      </w:r>
      <w:r w:rsidR="009E766C">
        <w:rPr>
          <w:rFonts w:ascii="Times New Roman" w:hAnsi="Times New Roman" w:cs="Times New Roman"/>
          <w:bCs/>
          <w:sz w:val="24"/>
          <w:szCs w:val="24"/>
        </w:rPr>
        <w:t>I</w:t>
      </w:r>
      <w:proofErr w:type="gramEnd"/>
      <w:r w:rsidR="009E766C">
        <w:rPr>
          <w:rFonts w:ascii="Times New Roman" w:hAnsi="Times New Roman" w:cs="Times New Roman"/>
          <w:bCs/>
          <w:sz w:val="24"/>
          <w:szCs w:val="24"/>
        </w:rPr>
        <w:t xml:space="preserve"> based a</w:t>
      </w:r>
      <w:r w:rsidR="00B82D40">
        <w:rPr>
          <w:rFonts w:ascii="Times New Roman" w:hAnsi="Times New Roman" w:cs="Times New Roman"/>
          <w:bCs/>
          <w:sz w:val="24"/>
          <w:szCs w:val="24"/>
        </w:rPr>
        <w:t>nti-cheating plugin</w:t>
      </w:r>
      <w:r w:rsidR="008E21EC">
        <w:rPr>
          <w:rFonts w:ascii="Times New Roman" w:hAnsi="Times New Roman" w:cs="Times New Roman"/>
          <w:bCs/>
          <w:sz w:val="24"/>
          <w:szCs w:val="24"/>
        </w:rPr>
        <w:t xml:space="preserve"> to be </w:t>
      </w:r>
      <w:r w:rsidRPr="00592F92">
        <w:rPr>
          <w:rFonts w:ascii="Times New Roman" w:hAnsi="Times New Roman" w:cs="Times New Roman"/>
          <w:bCs/>
          <w:sz w:val="24"/>
          <w:szCs w:val="24"/>
        </w:rPr>
        <w:t xml:space="preserve">integrated </w:t>
      </w:r>
      <w:r w:rsidR="008E21EC">
        <w:rPr>
          <w:rFonts w:ascii="Times New Roman" w:hAnsi="Times New Roman" w:cs="Times New Roman"/>
          <w:bCs/>
          <w:sz w:val="24"/>
          <w:szCs w:val="24"/>
        </w:rPr>
        <w:t xml:space="preserve">in RTU’s LMS </w:t>
      </w:r>
      <w:proofErr w:type="spellStart"/>
      <w:r w:rsidR="00973D79">
        <w:rPr>
          <w:rFonts w:ascii="Times New Roman" w:hAnsi="Times New Roman" w:cs="Times New Roman"/>
          <w:bCs/>
          <w:sz w:val="24"/>
          <w:szCs w:val="24"/>
        </w:rPr>
        <w:t>kown</w:t>
      </w:r>
      <w:proofErr w:type="spellEnd"/>
      <w:r w:rsidR="00973D79">
        <w:rPr>
          <w:rFonts w:ascii="Times New Roman" w:hAnsi="Times New Roman" w:cs="Times New Roman"/>
          <w:bCs/>
          <w:sz w:val="24"/>
          <w:szCs w:val="24"/>
        </w:rPr>
        <w:t xml:space="preserve"> as e-RTU</w:t>
      </w:r>
      <w:r w:rsidRPr="00592F92">
        <w:rPr>
          <w:rFonts w:ascii="Times New Roman" w:hAnsi="Times New Roman" w:cs="Times New Roman"/>
          <w:bCs/>
          <w:sz w:val="24"/>
          <w:szCs w:val="24"/>
        </w:rPr>
        <w:t xml:space="preserve"> to ensure supervision and prohibit academic dishonesty during examinations. In this project, certain terminologies were defined to help individuals from different fields understand easily. The terms WLAN, Text Editor - VS Code, Components of Web Development – PHP Laravel, HTML, CSS, and JavaScript, Framework – Tailwind and </w:t>
      </w:r>
      <w:proofErr w:type="spellStart"/>
      <w:r w:rsidRPr="00592F92">
        <w:rPr>
          <w:rFonts w:ascii="Times New Roman" w:hAnsi="Times New Roman" w:cs="Times New Roman"/>
          <w:bCs/>
          <w:sz w:val="24"/>
          <w:szCs w:val="24"/>
        </w:rPr>
        <w:t>Flowbite</w:t>
      </w:r>
      <w:proofErr w:type="spellEnd"/>
      <w:r w:rsidRPr="00592F92">
        <w:rPr>
          <w:rFonts w:ascii="Times New Roman" w:hAnsi="Times New Roman" w:cs="Times New Roman"/>
          <w:bCs/>
          <w:sz w:val="24"/>
          <w:szCs w:val="24"/>
        </w:rPr>
        <w:t>, Database – XAMPP, MySQL and PhpMyAdmin, Collaboration – Git and GitHub, Design Tools - Figma, Lucid Chart, Canva and Photoshop are used by the proponents to develop the project.</w:t>
      </w:r>
    </w:p>
    <w:p w14:paraId="152BA294" w14:textId="77777777" w:rsidR="00E31A40" w:rsidRDefault="00E31A40" w:rsidP="00E74CEB">
      <w:pPr>
        <w:autoSpaceDE w:val="0"/>
        <w:autoSpaceDN w:val="0"/>
        <w:adjustRightInd w:val="0"/>
        <w:spacing w:line="480" w:lineRule="auto"/>
        <w:ind w:left="-180" w:right="-180" w:firstLine="720"/>
        <w:jc w:val="both"/>
        <w:rPr>
          <w:rFonts w:ascii="Times New Roman" w:hAnsi="Times New Roman" w:cs="Times New Roman"/>
          <w:bCs/>
          <w:sz w:val="24"/>
          <w:szCs w:val="24"/>
        </w:rPr>
      </w:pPr>
    </w:p>
    <w:p w14:paraId="23ACCD29" w14:textId="77777777" w:rsidR="00C0666B" w:rsidRPr="00592F92" w:rsidRDefault="00C0666B" w:rsidP="00C0666B">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lastRenderedPageBreak/>
        <w:t>TECHNOLOGY USED</w:t>
      </w:r>
    </w:p>
    <w:p w14:paraId="37477317" w14:textId="77777777" w:rsidR="00C0666B" w:rsidRPr="00592F92" w:rsidRDefault="00C0666B" w:rsidP="00C0666B">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Network</w:t>
      </w:r>
    </w:p>
    <w:p w14:paraId="4B1700FD" w14:textId="77777777" w:rsidR="00C0666B" w:rsidRPr="00592F92" w:rsidRDefault="00C0666B" w:rsidP="00C0666B">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Wireless Local Area Network (WLAN)</w:t>
      </w:r>
    </w:p>
    <w:p w14:paraId="4A2D874D" w14:textId="42CC8D05" w:rsidR="006B49A0" w:rsidRPr="00C0666B" w:rsidRDefault="00C0666B" w:rsidP="008E6725">
      <w:pPr>
        <w:autoSpaceDE w:val="0"/>
        <w:autoSpaceDN w:val="0"/>
        <w:adjustRightInd w:val="0"/>
        <w:spacing w:after="0" w:line="480" w:lineRule="auto"/>
        <w:ind w:left="-180" w:right="-180" w:firstLine="720"/>
        <w:jc w:val="both"/>
        <w:rPr>
          <w:rFonts w:ascii="Times New Roman" w:hAnsi="Times New Roman" w:cs="Times New Roman"/>
          <w:sz w:val="24"/>
          <w:szCs w:val="24"/>
        </w:rPr>
      </w:pPr>
      <w:r w:rsidRPr="00592F92">
        <w:rPr>
          <w:rFonts w:ascii="Times New Roman" w:hAnsi="Times New Roman" w:cs="Times New Roman"/>
          <w:bCs/>
          <w:sz w:val="24"/>
          <w:szCs w:val="24"/>
        </w:rPr>
        <w:t>WLAN is a wireless computer network that uses high-frequency radio waves to connect two or more devices instead of wiring. This technology enables the establishing of local networks within residential and commercial premises without the need for physical Ethernet cable infrastructure. Wireless Local Area Networks (WLANs) cannot be constrained by the number of physical ports available on the router, enabling them to accommodate numerous devices, ranging from dozens to perhaps hundreds.</w:t>
      </w:r>
    </w:p>
    <w:p w14:paraId="1DDD718E" w14:textId="77777777" w:rsidR="008E6725" w:rsidRPr="00C0666B" w:rsidRDefault="008E6725" w:rsidP="004D7516">
      <w:pPr>
        <w:autoSpaceDE w:val="0"/>
        <w:autoSpaceDN w:val="0"/>
        <w:adjustRightInd w:val="0"/>
        <w:spacing w:after="0" w:line="480" w:lineRule="auto"/>
        <w:ind w:right="-180"/>
        <w:jc w:val="both"/>
        <w:rPr>
          <w:rFonts w:ascii="Times New Roman" w:hAnsi="Times New Roman" w:cs="Times New Roman"/>
          <w:sz w:val="24"/>
          <w:szCs w:val="24"/>
        </w:rPr>
      </w:pPr>
    </w:p>
    <w:p w14:paraId="5D658A4E" w14:textId="77777777" w:rsidR="00C0666B" w:rsidRPr="00592F92" w:rsidRDefault="00C0666B" w:rsidP="00C0666B">
      <w:pPr>
        <w:autoSpaceDE w:val="0"/>
        <w:autoSpaceDN w:val="0"/>
        <w:adjustRightInd w:val="0"/>
        <w:spacing w:after="0"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Text Editor</w:t>
      </w:r>
    </w:p>
    <w:p w14:paraId="58BECFE6" w14:textId="64DCEBA8" w:rsidR="00C0666B" w:rsidRDefault="00C0666B" w:rsidP="00C0666B">
      <w:pPr>
        <w:autoSpaceDE w:val="0"/>
        <w:autoSpaceDN w:val="0"/>
        <w:adjustRightInd w:val="0"/>
        <w:spacing w:after="0" w:line="480" w:lineRule="auto"/>
        <w:ind w:left="-180" w:right="-180" w:firstLine="720"/>
        <w:jc w:val="both"/>
        <w:rPr>
          <w:rFonts w:ascii="Times New Roman" w:hAnsi="Times New Roman" w:cs="Times New Roman"/>
          <w:bCs/>
          <w:sz w:val="24"/>
          <w:szCs w:val="24"/>
        </w:rPr>
      </w:pPr>
      <w:r w:rsidRPr="00592F92">
        <w:rPr>
          <w:rFonts w:ascii="Times New Roman" w:hAnsi="Times New Roman" w:cs="Times New Roman"/>
          <w:bCs/>
          <w:sz w:val="24"/>
          <w:szCs w:val="24"/>
        </w:rPr>
        <w:t xml:space="preserve">Visual Studio Code, developed by Microsoft, is a widely utilized source code editor by developers for writing, editing, and debugging code in various programming languages. It has </w:t>
      </w:r>
      <w:proofErr w:type="gramStart"/>
      <w:r w:rsidRPr="00592F92">
        <w:rPr>
          <w:rFonts w:ascii="Times New Roman" w:hAnsi="Times New Roman" w:cs="Times New Roman"/>
          <w:bCs/>
          <w:sz w:val="24"/>
          <w:szCs w:val="24"/>
        </w:rPr>
        <w:t>user</w:t>
      </w:r>
      <w:proofErr w:type="gramEnd"/>
      <w:r w:rsidRPr="00592F92">
        <w:rPr>
          <w:rFonts w:ascii="Times New Roman" w:hAnsi="Times New Roman" w:cs="Times New Roman"/>
          <w:bCs/>
          <w:sz w:val="24"/>
          <w:szCs w:val="24"/>
        </w:rPr>
        <w:t>-friendly interface and wide range of features that can enhance workflow efficiency such as build and scripting tools.</w:t>
      </w:r>
    </w:p>
    <w:p w14:paraId="33CA749E" w14:textId="77777777" w:rsidR="00C0666B" w:rsidRPr="00592F92" w:rsidRDefault="00C0666B" w:rsidP="00C0666B">
      <w:pPr>
        <w:autoSpaceDE w:val="0"/>
        <w:autoSpaceDN w:val="0"/>
        <w:adjustRightInd w:val="0"/>
        <w:spacing w:after="0" w:line="480" w:lineRule="auto"/>
        <w:ind w:left="-180" w:right="-180" w:firstLine="720"/>
        <w:jc w:val="both"/>
        <w:rPr>
          <w:rFonts w:ascii="Times New Roman" w:hAnsi="Times New Roman" w:cs="Times New Roman"/>
          <w:bCs/>
          <w:sz w:val="24"/>
          <w:szCs w:val="24"/>
        </w:rPr>
      </w:pPr>
    </w:p>
    <w:p w14:paraId="2B3A8C7D" w14:textId="77777777" w:rsidR="00C0666B" w:rsidRPr="00592F92" w:rsidRDefault="00C0666B" w:rsidP="00C0666B">
      <w:pPr>
        <w:autoSpaceDE w:val="0"/>
        <w:autoSpaceDN w:val="0"/>
        <w:adjustRightInd w:val="0"/>
        <w:spacing w:after="0"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Components of Web Development</w:t>
      </w:r>
    </w:p>
    <w:p w14:paraId="4094BD5E" w14:textId="01971F41" w:rsidR="00C0666B" w:rsidRPr="00593B7D" w:rsidRDefault="00C0666B" w:rsidP="00593B7D">
      <w:pPr>
        <w:autoSpaceDE w:val="0"/>
        <w:autoSpaceDN w:val="0"/>
        <w:adjustRightInd w:val="0"/>
        <w:spacing w:line="480" w:lineRule="auto"/>
        <w:ind w:left="-180" w:right="-180" w:firstLine="720"/>
        <w:jc w:val="both"/>
        <w:rPr>
          <w:rFonts w:ascii="Times New Roman" w:hAnsi="Times New Roman" w:cs="Times New Roman"/>
          <w:sz w:val="24"/>
          <w:szCs w:val="24"/>
        </w:rPr>
      </w:pPr>
      <w:r w:rsidRPr="00592F92">
        <w:rPr>
          <w:rFonts w:ascii="Times New Roman" w:hAnsi="Times New Roman" w:cs="Times New Roman"/>
          <w:bCs/>
          <w:sz w:val="24"/>
          <w:szCs w:val="24"/>
        </w:rPr>
        <w:t xml:space="preserve">Laravel is an open-source PHP framework that offers various functionalities that incorporates the basic features of PHP framework that boosts the speed of web development. HTML plays a fundamental role in the </w:t>
      </w:r>
      <w:r w:rsidR="00AA2DD1">
        <w:rPr>
          <w:rFonts w:ascii="Times New Roman" w:hAnsi="Times New Roman" w:cs="Times New Roman"/>
          <w:bCs/>
          <w:sz w:val="24"/>
          <w:szCs w:val="24"/>
        </w:rPr>
        <w:t>plugin</w:t>
      </w:r>
      <w:r w:rsidRPr="00592F92">
        <w:rPr>
          <w:rFonts w:ascii="Times New Roman" w:hAnsi="Times New Roman" w:cs="Times New Roman"/>
          <w:bCs/>
          <w:sz w:val="24"/>
          <w:szCs w:val="24"/>
        </w:rPr>
        <w:t xml:space="preserve"> by providing the underlying structure for content and layout. In addition, Tailwind and </w:t>
      </w:r>
      <w:proofErr w:type="spellStart"/>
      <w:r w:rsidRPr="00592F92">
        <w:rPr>
          <w:rFonts w:ascii="Times New Roman" w:hAnsi="Times New Roman" w:cs="Times New Roman"/>
          <w:bCs/>
          <w:sz w:val="24"/>
          <w:szCs w:val="24"/>
        </w:rPr>
        <w:t>Flowbite</w:t>
      </w:r>
      <w:proofErr w:type="spellEnd"/>
      <w:r w:rsidRPr="00592F92">
        <w:rPr>
          <w:rFonts w:ascii="Times New Roman" w:hAnsi="Times New Roman" w:cs="Times New Roman"/>
          <w:bCs/>
          <w:sz w:val="24"/>
          <w:szCs w:val="24"/>
        </w:rPr>
        <w:t xml:space="preserve"> serve as style frameworks that facilitate the </w:t>
      </w:r>
      <w:r w:rsidRPr="00592F92">
        <w:rPr>
          <w:rFonts w:ascii="Times New Roman" w:hAnsi="Times New Roman" w:cs="Times New Roman"/>
          <w:bCs/>
          <w:sz w:val="24"/>
          <w:szCs w:val="24"/>
        </w:rPr>
        <w:lastRenderedPageBreak/>
        <w:t xml:space="preserve">customization of visual elements inside the </w:t>
      </w:r>
      <w:r w:rsidR="00AA2DD1">
        <w:rPr>
          <w:rFonts w:ascii="Times New Roman" w:hAnsi="Times New Roman" w:cs="Times New Roman"/>
          <w:bCs/>
          <w:sz w:val="24"/>
          <w:szCs w:val="24"/>
        </w:rPr>
        <w:t>plugin</w:t>
      </w:r>
      <w:r w:rsidRPr="00592F92">
        <w:rPr>
          <w:rFonts w:ascii="Times New Roman" w:hAnsi="Times New Roman" w:cs="Times New Roman"/>
          <w:bCs/>
          <w:sz w:val="24"/>
          <w:szCs w:val="24"/>
        </w:rPr>
        <w:t xml:space="preserve">, encompassing aspects such as layout, fonts, color schemes, and positioning. Moreover, JavaScript places a greater emphasis on </w:t>
      </w:r>
      <w:r w:rsidR="00AA2DD1">
        <w:rPr>
          <w:rFonts w:ascii="Times New Roman" w:hAnsi="Times New Roman" w:cs="Times New Roman"/>
          <w:bCs/>
          <w:sz w:val="24"/>
          <w:szCs w:val="24"/>
        </w:rPr>
        <w:t>plugin</w:t>
      </w:r>
      <w:r w:rsidR="00ED3F85">
        <w:rPr>
          <w:rFonts w:ascii="Times New Roman" w:hAnsi="Times New Roman" w:cs="Times New Roman"/>
          <w:bCs/>
          <w:sz w:val="24"/>
          <w:szCs w:val="24"/>
        </w:rPr>
        <w:t>’</w:t>
      </w:r>
      <w:r w:rsidR="00AA2DD1">
        <w:rPr>
          <w:rFonts w:ascii="Times New Roman" w:hAnsi="Times New Roman" w:cs="Times New Roman"/>
          <w:bCs/>
          <w:sz w:val="24"/>
          <w:szCs w:val="24"/>
        </w:rPr>
        <w:t>s</w:t>
      </w:r>
      <w:r w:rsidRPr="00592F92">
        <w:rPr>
          <w:rFonts w:ascii="Times New Roman" w:hAnsi="Times New Roman" w:cs="Times New Roman"/>
          <w:bCs/>
          <w:sz w:val="24"/>
          <w:szCs w:val="24"/>
        </w:rPr>
        <w:t xml:space="preserve"> interactivity. Putting all these components together allows developers to create interactive and visually appealing</w:t>
      </w:r>
      <w:r w:rsidR="00C23174">
        <w:rPr>
          <w:rFonts w:ascii="Times New Roman" w:hAnsi="Times New Roman" w:cs="Times New Roman"/>
          <w:bCs/>
          <w:sz w:val="24"/>
          <w:szCs w:val="24"/>
        </w:rPr>
        <w:t xml:space="preserve"> interfaces</w:t>
      </w:r>
      <w:r w:rsidRPr="00592F92">
        <w:rPr>
          <w:rFonts w:ascii="Times New Roman" w:hAnsi="Times New Roman" w:cs="Times New Roman"/>
          <w:bCs/>
          <w:sz w:val="24"/>
          <w:szCs w:val="24"/>
        </w:rPr>
        <w:t>.</w:t>
      </w:r>
    </w:p>
    <w:p w14:paraId="258D4F83" w14:textId="77777777" w:rsidR="008E6725" w:rsidRPr="00593B7D" w:rsidRDefault="008E6725" w:rsidP="00593B7D">
      <w:pPr>
        <w:autoSpaceDE w:val="0"/>
        <w:autoSpaceDN w:val="0"/>
        <w:adjustRightInd w:val="0"/>
        <w:spacing w:line="480" w:lineRule="auto"/>
        <w:ind w:left="-180" w:right="-180" w:firstLine="720"/>
        <w:jc w:val="both"/>
        <w:rPr>
          <w:rFonts w:ascii="Times New Roman" w:hAnsi="Times New Roman" w:cs="Times New Roman"/>
          <w:sz w:val="24"/>
          <w:szCs w:val="24"/>
        </w:rPr>
      </w:pPr>
    </w:p>
    <w:p w14:paraId="25318F7A" w14:textId="77777777" w:rsidR="00C0666B" w:rsidRPr="00592F92" w:rsidRDefault="00C0666B" w:rsidP="00C0666B">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Database</w:t>
      </w:r>
    </w:p>
    <w:p w14:paraId="7959F264" w14:textId="77777777" w:rsidR="00C0666B" w:rsidRPr="00592F92" w:rsidRDefault="00C0666B" w:rsidP="00C0666B">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XAMPP</w:t>
      </w:r>
    </w:p>
    <w:p w14:paraId="029039D3" w14:textId="314C5ED9" w:rsidR="00626346" w:rsidRPr="00626346" w:rsidRDefault="00C0666B" w:rsidP="00626346">
      <w:pPr>
        <w:autoSpaceDE w:val="0"/>
        <w:autoSpaceDN w:val="0"/>
        <w:adjustRightInd w:val="0"/>
        <w:spacing w:line="480" w:lineRule="auto"/>
        <w:ind w:left="-180" w:right="-180" w:firstLine="720"/>
        <w:jc w:val="both"/>
        <w:rPr>
          <w:rFonts w:ascii="Times New Roman" w:hAnsi="Times New Roman" w:cs="Times New Roman"/>
          <w:sz w:val="24"/>
          <w:szCs w:val="24"/>
        </w:rPr>
      </w:pPr>
      <w:r w:rsidRPr="00592F92">
        <w:rPr>
          <w:rFonts w:ascii="Times New Roman" w:hAnsi="Times New Roman" w:cs="Times New Roman"/>
          <w:bCs/>
          <w:sz w:val="24"/>
          <w:szCs w:val="24"/>
        </w:rPr>
        <w:t>An open-source cross-platform web server that is primarily designed for development and testing. The platform offers a suitable environment for conducting tests on projects involving MYSQL, PHP, Apache, and Perl. Additionally, this allows developers to test their programs on a local webserver without worrying about connectivity to an outside server.</w:t>
      </w:r>
    </w:p>
    <w:p w14:paraId="2FA45FCE" w14:textId="77777777" w:rsidR="008E6725" w:rsidRPr="00626346" w:rsidRDefault="008E6725" w:rsidP="00626346">
      <w:pPr>
        <w:autoSpaceDE w:val="0"/>
        <w:autoSpaceDN w:val="0"/>
        <w:adjustRightInd w:val="0"/>
        <w:spacing w:line="480" w:lineRule="auto"/>
        <w:ind w:left="-180" w:right="-180" w:firstLine="720"/>
        <w:jc w:val="both"/>
        <w:rPr>
          <w:rFonts w:ascii="Times New Roman" w:hAnsi="Times New Roman" w:cs="Times New Roman"/>
          <w:sz w:val="24"/>
          <w:szCs w:val="24"/>
        </w:rPr>
      </w:pPr>
    </w:p>
    <w:p w14:paraId="77F70F0E" w14:textId="77777777" w:rsidR="00C0666B" w:rsidRPr="00592F92" w:rsidRDefault="00C0666B" w:rsidP="00C0666B">
      <w:pPr>
        <w:tabs>
          <w:tab w:val="left" w:pos="540"/>
          <w:tab w:val="left" w:pos="5220"/>
        </w:tabs>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MySQL</w:t>
      </w:r>
    </w:p>
    <w:p w14:paraId="491AA184" w14:textId="1B4F43C1" w:rsidR="00593B7D" w:rsidRPr="00592F92" w:rsidRDefault="00C0666B" w:rsidP="00C660AD">
      <w:pPr>
        <w:tabs>
          <w:tab w:val="left" w:pos="540"/>
          <w:tab w:val="left" w:pos="5220"/>
        </w:tabs>
        <w:autoSpaceDE w:val="0"/>
        <w:autoSpaceDN w:val="0"/>
        <w:adjustRightInd w:val="0"/>
        <w:spacing w:line="480" w:lineRule="auto"/>
        <w:ind w:left="-180" w:right="-180"/>
        <w:jc w:val="both"/>
        <w:rPr>
          <w:rFonts w:ascii="Times New Roman" w:hAnsi="Times New Roman" w:cs="Times New Roman"/>
          <w:bCs/>
          <w:sz w:val="24"/>
          <w:szCs w:val="24"/>
        </w:rPr>
      </w:pPr>
      <w:r w:rsidRPr="00592F92">
        <w:rPr>
          <w:rFonts w:ascii="Times New Roman" w:hAnsi="Times New Roman" w:cs="Times New Roman"/>
          <w:bCs/>
          <w:sz w:val="24"/>
          <w:szCs w:val="24"/>
        </w:rPr>
        <w:tab/>
        <w:t>My Structured Query Language is a widely utilized open-source database management system. The platform has gained popularity because of its significant attributes of speed, dependability, and user-friendliness, making it a preferred option for web applications and diverse software systems. SQL, a part of MySQL, is a standardized language that enables users to store and retrieve data effectively.</w:t>
      </w:r>
    </w:p>
    <w:p w14:paraId="032155A0" w14:textId="77777777" w:rsidR="00A23DB8" w:rsidRDefault="00A23DB8" w:rsidP="00F55803">
      <w:pPr>
        <w:tabs>
          <w:tab w:val="left" w:pos="540"/>
          <w:tab w:val="left" w:pos="5220"/>
        </w:tabs>
        <w:autoSpaceDE w:val="0"/>
        <w:autoSpaceDN w:val="0"/>
        <w:adjustRightInd w:val="0"/>
        <w:spacing w:after="0" w:line="480" w:lineRule="auto"/>
        <w:ind w:right="-180"/>
        <w:jc w:val="both"/>
        <w:rPr>
          <w:rFonts w:ascii="Times New Roman" w:hAnsi="Times New Roman" w:cs="Times New Roman"/>
          <w:bCs/>
          <w:sz w:val="24"/>
          <w:szCs w:val="24"/>
        </w:rPr>
      </w:pPr>
    </w:p>
    <w:p w14:paraId="58C5B030" w14:textId="77777777" w:rsidR="00C0666B" w:rsidRPr="00592F92" w:rsidRDefault="00C0666B" w:rsidP="008E6725">
      <w:pPr>
        <w:tabs>
          <w:tab w:val="left" w:pos="540"/>
          <w:tab w:val="left" w:pos="5220"/>
        </w:tabs>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lastRenderedPageBreak/>
        <w:t>PhpMyAdmin</w:t>
      </w:r>
    </w:p>
    <w:p w14:paraId="21E47534" w14:textId="4468542F" w:rsidR="00593B7D" w:rsidRPr="00593B7D" w:rsidRDefault="00C0666B" w:rsidP="00593B7D">
      <w:pPr>
        <w:tabs>
          <w:tab w:val="left" w:pos="540"/>
          <w:tab w:val="left" w:pos="5220"/>
        </w:tabs>
        <w:autoSpaceDE w:val="0"/>
        <w:autoSpaceDN w:val="0"/>
        <w:adjustRightInd w:val="0"/>
        <w:spacing w:line="480" w:lineRule="auto"/>
        <w:ind w:left="-180" w:right="-180"/>
        <w:jc w:val="both"/>
        <w:rPr>
          <w:rFonts w:ascii="Times New Roman" w:hAnsi="Times New Roman" w:cs="Times New Roman"/>
          <w:bCs/>
          <w:sz w:val="24"/>
          <w:szCs w:val="24"/>
        </w:rPr>
      </w:pPr>
      <w:r w:rsidRPr="00592F92">
        <w:rPr>
          <w:rFonts w:ascii="Times New Roman" w:hAnsi="Times New Roman" w:cs="Times New Roman"/>
          <w:bCs/>
          <w:sz w:val="24"/>
          <w:szCs w:val="24"/>
        </w:rPr>
        <w:tab/>
        <w:t>PhpMyAdmin is a web-based administrative tool designed specifically for managing MySQL databases. It is an essential tool as it provides a graphical user interface (GUI) to interact with these database management systems, enhancing user convenience in executing diverse database-related operations without using the command-line interface.</w:t>
      </w:r>
    </w:p>
    <w:p w14:paraId="4D692818" w14:textId="77777777" w:rsidR="008E6725" w:rsidRPr="00593B7D" w:rsidRDefault="008E6725" w:rsidP="008E6725">
      <w:pPr>
        <w:tabs>
          <w:tab w:val="left" w:pos="540"/>
          <w:tab w:val="left" w:pos="5220"/>
        </w:tabs>
        <w:autoSpaceDE w:val="0"/>
        <w:autoSpaceDN w:val="0"/>
        <w:adjustRightInd w:val="0"/>
        <w:spacing w:line="480" w:lineRule="auto"/>
        <w:ind w:left="-180" w:right="-180"/>
        <w:jc w:val="both"/>
        <w:rPr>
          <w:rFonts w:ascii="Times New Roman" w:hAnsi="Times New Roman" w:cs="Times New Roman"/>
          <w:bCs/>
          <w:sz w:val="24"/>
          <w:szCs w:val="24"/>
        </w:rPr>
      </w:pPr>
    </w:p>
    <w:p w14:paraId="728B9651" w14:textId="77777777" w:rsidR="00C0666B" w:rsidRPr="00592F92" w:rsidRDefault="00C0666B" w:rsidP="00C0666B">
      <w:pPr>
        <w:tabs>
          <w:tab w:val="left" w:pos="540"/>
          <w:tab w:val="left" w:pos="5220"/>
        </w:tabs>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GIT</w:t>
      </w:r>
      <w:r w:rsidRPr="00592F92">
        <w:rPr>
          <w:rFonts w:ascii="Times New Roman" w:hAnsi="Times New Roman" w:cs="Times New Roman"/>
          <w:b/>
          <w:sz w:val="24"/>
          <w:szCs w:val="24"/>
        </w:rPr>
        <w:tab/>
      </w:r>
    </w:p>
    <w:p w14:paraId="70129F4D" w14:textId="2CA6D8FD" w:rsidR="00C0666B" w:rsidRPr="00592F92" w:rsidRDefault="00C0666B" w:rsidP="00C0666B">
      <w:pPr>
        <w:autoSpaceDE w:val="0"/>
        <w:autoSpaceDN w:val="0"/>
        <w:adjustRightInd w:val="0"/>
        <w:spacing w:line="480" w:lineRule="auto"/>
        <w:ind w:left="-180" w:right="-180" w:firstLine="720"/>
        <w:jc w:val="both"/>
        <w:rPr>
          <w:rFonts w:ascii="Times New Roman" w:hAnsi="Times New Roman" w:cs="Times New Roman"/>
          <w:sz w:val="24"/>
          <w:szCs w:val="24"/>
        </w:rPr>
      </w:pPr>
      <w:r w:rsidRPr="00592F92">
        <w:rPr>
          <w:rFonts w:ascii="Times New Roman" w:hAnsi="Times New Roman" w:cs="Times New Roman"/>
          <w:sz w:val="24"/>
          <w:szCs w:val="24"/>
        </w:rPr>
        <w:t xml:space="preserve">Git, a distributed version control system, allows developers to have a full copy of the </w:t>
      </w:r>
      <w:r w:rsidR="00062B52">
        <w:rPr>
          <w:rFonts w:ascii="Times New Roman" w:hAnsi="Times New Roman" w:cs="Times New Roman"/>
          <w:sz w:val="24"/>
          <w:szCs w:val="24"/>
        </w:rPr>
        <w:t xml:space="preserve">anti-cheating plug-in </w:t>
      </w:r>
      <w:r w:rsidRPr="00592F92">
        <w:rPr>
          <w:rFonts w:ascii="Times New Roman" w:hAnsi="Times New Roman" w:cs="Times New Roman"/>
          <w:sz w:val="24"/>
          <w:szCs w:val="24"/>
        </w:rPr>
        <w:t xml:space="preserve">code repository on their local machines. This functionality significantly facilitates individual work and collaborative efforts with other developers involved in the same project. A standout feature of Git is its effective code change monitoring. It maintains a detailed history of the codebase in the form of a directed acyclic graph (DAG). This structure simplifies the visualization of how the code has evolved and provides the flexibility to revert to previous versions when necessary. Git's non-linear version control capabilities further enhance its utility. </w:t>
      </w:r>
      <w:r w:rsidR="003F58B3">
        <w:rPr>
          <w:rFonts w:ascii="Times New Roman" w:hAnsi="Times New Roman" w:cs="Times New Roman"/>
          <w:sz w:val="24"/>
          <w:szCs w:val="24"/>
        </w:rPr>
        <w:t>Additionally</w:t>
      </w:r>
      <w:r w:rsidR="00530E50">
        <w:rPr>
          <w:rFonts w:ascii="Times New Roman" w:hAnsi="Times New Roman" w:cs="Times New Roman"/>
          <w:sz w:val="24"/>
          <w:szCs w:val="24"/>
        </w:rPr>
        <w:t>,</w:t>
      </w:r>
      <w:r w:rsidR="003F58B3">
        <w:rPr>
          <w:rFonts w:ascii="Times New Roman" w:hAnsi="Times New Roman" w:cs="Times New Roman"/>
          <w:sz w:val="24"/>
          <w:szCs w:val="24"/>
        </w:rPr>
        <w:t xml:space="preserve"> the</w:t>
      </w:r>
      <w:r w:rsidRPr="00592F92">
        <w:rPr>
          <w:rFonts w:ascii="Times New Roman" w:hAnsi="Times New Roman" w:cs="Times New Roman"/>
          <w:sz w:val="24"/>
          <w:szCs w:val="24"/>
        </w:rPr>
        <w:t xml:space="preserve"> developers have the option to create branches for experimenting with new features or addressing bugs without compromising the integrity of the main codebase. These branches can seamlessly integrate into the primary codebase, ensuring an organized and efficient development process.</w:t>
      </w:r>
    </w:p>
    <w:p w14:paraId="5D6BD3A5" w14:textId="145ECEDC" w:rsidR="005E78FA" w:rsidRDefault="005E78FA" w:rsidP="00F55803">
      <w:pPr>
        <w:autoSpaceDE w:val="0"/>
        <w:autoSpaceDN w:val="0"/>
        <w:adjustRightInd w:val="0"/>
        <w:spacing w:line="480" w:lineRule="auto"/>
        <w:ind w:right="-180"/>
        <w:jc w:val="both"/>
        <w:rPr>
          <w:rFonts w:ascii="Times New Roman" w:hAnsi="Times New Roman" w:cs="Times New Roman"/>
          <w:bCs/>
          <w:sz w:val="24"/>
          <w:szCs w:val="24"/>
        </w:rPr>
      </w:pPr>
    </w:p>
    <w:p w14:paraId="291E4A64" w14:textId="77777777" w:rsidR="00F55803" w:rsidRPr="00592F92" w:rsidRDefault="00F55803" w:rsidP="00F55803">
      <w:pPr>
        <w:autoSpaceDE w:val="0"/>
        <w:autoSpaceDN w:val="0"/>
        <w:adjustRightInd w:val="0"/>
        <w:spacing w:line="480" w:lineRule="auto"/>
        <w:ind w:right="-180"/>
        <w:jc w:val="both"/>
        <w:rPr>
          <w:rFonts w:ascii="Times New Roman" w:hAnsi="Times New Roman" w:cs="Times New Roman"/>
          <w:bCs/>
          <w:sz w:val="24"/>
          <w:szCs w:val="24"/>
        </w:rPr>
      </w:pPr>
    </w:p>
    <w:p w14:paraId="088C6961" w14:textId="2F0799EA" w:rsidR="00077340" w:rsidRPr="00D34876" w:rsidRDefault="00C0666B" w:rsidP="00D34876">
      <w:pPr>
        <w:autoSpaceDE w:val="0"/>
        <w:autoSpaceDN w:val="0"/>
        <w:adjustRightInd w:val="0"/>
        <w:spacing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lastRenderedPageBreak/>
        <w:t>GitHub</w:t>
      </w:r>
    </w:p>
    <w:p w14:paraId="7E9D0501" w14:textId="75E126F0" w:rsidR="00C0666B" w:rsidRDefault="00077340" w:rsidP="00D34876">
      <w:pPr>
        <w:autoSpaceDE w:val="0"/>
        <w:autoSpaceDN w:val="0"/>
        <w:adjustRightInd w:val="0"/>
        <w:spacing w:after="0" w:line="480" w:lineRule="auto"/>
        <w:ind w:left="-180" w:right="-180" w:firstLine="720"/>
        <w:jc w:val="both"/>
        <w:rPr>
          <w:rFonts w:ascii="Times New Roman" w:hAnsi="Times New Roman" w:cs="Times New Roman"/>
          <w:bCs/>
          <w:sz w:val="24"/>
          <w:szCs w:val="24"/>
        </w:rPr>
      </w:pPr>
      <w:r w:rsidRPr="00077340">
        <w:rPr>
          <w:rFonts w:ascii="Times New Roman" w:hAnsi="Times New Roman" w:cs="Times New Roman"/>
          <w:bCs/>
          <w:sz w:val="24"/>
          <w:szCs w:val="24"/>
        </w:rPr>
        <w:t xml:space="preserve">The utilization of GitHub presents substantial advantages to the </w:t>
      </w:r>
      <w:r w:rsidR="00262860">
        <w:rPr>
          <w:rFonts w:ascii="Times New Roman" w:hAnsi="Times New Roman" w:cs="Times New Roman"/>
          <w:bCs/>
          <w:sz w:val="24"/>
          <w:szCs w:val="24"/>
        </w:rPr>
        <w:t>development of the anti-cheating plug-in</w:t>
      </w:r>
      <w:r w:rsidRPr="00077340">
        <w:rPr>
          <w:rFonts w:ascii="Times New Roman" w:hAnsi="Times New Roman" w:cs="Times New Roman"/>
          <w:bCs/>
          <w:sz w:val="24"/>
          <w:szCs w:val="24"/>
        </w:rPr>
        <w:t>. It serves as a highly efficient platform for version control, collaboration, and project management. The hosting of the code repository on GitHub ensures that the development team has access to the most current codebase, fostering seamless project collaboration. GitHub streamlines the tracking of changes, facilitating a clearer understanding of how the code evolves over time. Moreover, it provides a structured and organized environment for managing issues, tasks, and project milestones, thereby enhancing project management capabilities.</w:t>
      </w:r>
      <w:r w:rsidR="00D34876">
        <w:rPr>
          <w:rFonts w:ascii="Times New Roman" w:hAnsi="Times New Roman" w:cs="Times New Roman"/>
          <w:bCs/>
          <w:sz w:val="24"/>
          <w:szCs w:val="24"/>
        </w:rPr>
        <w:t xml:space="preserve"> </w:t>
      </w:r>
      <w:r w:rsidRPr="00077340">
        <w:rPr>
          <w:rFonts w:ascii="Times New Roman" w:hAnsi="Times New Roman" w:cs="Times New Roman"/>
          <w:bCs/>
          <w:sz w:val="24"/>
          <w:szCs w:val="24"/>
        </w:rPr>
        <w:t xml:space="preserve">GitHub's branching and pull request features empower developers to work on new features and bug fixes without disrupting the stability of the main codebase. This enables the team to maintain a reliable and up-to-date codebase while efficiently managing the development process. Additionally, GitHub promotes transparency and serves as a valuable tool for code review, ensuring high standards of code quality. In summary, the integration of GitHub into the </w:t>
      </w:r>
      <w:r w:rsidR="00E15963">
        <w:rPr>
          <w:rFonts w:ascii="Times New Roman" w:hAnsi="Times New Roman" w:cs="Times New Roman"/>
          <w:bCs/>
          <w:sz w:val="24"/>
          <w:szCs w:val="24"/>
        </w:rPr>
        <w:t>anti-cheating</w:t>
      </w:r>
      <w:r w:rsidRPr="00077340">
        <w:rPr>
          <w:rFonts w:ascii="Times New Roman" w:hAnsi="Times New Roman" w:cs="Times New Roman"/>
          <w:bCs/>
          <w:sz w:val="24"/>
          <w:szCs w:val="24"/>
        </w:rPr>
        <w:t xml:space="preserve"> </w:t>
      </w:r>
      <w:r w:rsidR="0089279C">
        <w:rPr>
          <w:rFonts w:ascii="Times New Roman" w:hAnsi="Times New Roman" w:cs="Times New Roman"/>
          <w:bCs/>
          <w:sz w:val="24"/>
          <w:szCs w:val="24"/>
        </w:rPr>
        <w:t>plugin</w:t>
      </w:r>
      <w:r w:rsidRPr="00077340">
        <w:rPr>
          <w:rFonts w:ascii="Times New Roman" w:hAnsi="Times New Roman" w:cs="Times New Roman"/>
          <w:bCs/>
          <w:sz w:val="24"/>
          <w:szCs w:val="24"/>
        </w:rPr>
        <w:t xml:space="preserve"> stands to significantly enhance development, collaboration, and project management, ultimately contributing to the success of the project.</w:t>
      </w:r>
    </w:p>
    <w:p w14:paraId="76F0E557" w14:textId="77777777" w:rsidR="008E6725" w:rsidRDefault="008E6725" w:rsidP="00D34876">
      <w:pPr>
        <w:autoSpaceDE w:val="0"/>
        <w:autoSpaceDN w:val="0"/>
        <w:adjustRightInd w:val="0"/>
        <w:spacing w:after="0" w:line="480" w:lineRule="auto"/>
        <w:ind w:left="-180" w:right="-180" w:firstLine="720"/>
        <w:jc w:val="both"/>
        <w:rPr>
          <w:rFonts w:ascii="Times New Roman" w:hAnsi="Times New Roman" w:cs="Times New Roman"/>
          <w:bCs/>
          <w:sz w:val="24"/>
          <w:szCs w:val="24"/>
        </w:rPr>
      </w:pPr>
    </w:p>
    <w:p w14:paraId="0B377B34" w14:textId="77777777" w:rsidR="00C0666B" w:rsidRPr="00592F92" w:rsidRDefault="00C0666B" w:rsidP="00C0666B">
      <w:pPr>
        <w:autoSpaceDE w:val="0"/>
        <w:autoSpaceDN w:val="0"/>
        <w:adjustRightInd w:val="0"/>
        <w:spacing w:after="0" w:line="480" w:lineRule="auto"/>
        <w:ind w:left="-180" w:right="-180"/>
        <w:jc w:val="both"/>
        <w:rPr>
          <w:rFonts w:ascii="Times New Roman" w:hAnsi="Times New Roman" w:cs="Times New Roman"/>
          <w:b/>
          <w:sz w:val="24"/>
          <w:szCs w:val="24"/>
        </w:rPr>
      </w:pPr>
      <w:r w:rsidRPr="00592F92">
        <w:rPr>
          <w:rFonts w:ascii="Times New Roman" w:hAnsi="Times New Roman" w:cs="Times New Roman"/>
          <w:b/>
          <w:sz w:val="24"/>
          <w:szCs w:val="24"/>
        </w:rPr>
        <w:t>Design Tools</w:t>
      </w:r>
    </w:p>
    <w:p w14:paraId="6A7E2E0A" w14:textId="0ADDC880" w:rsidR="00C0666B" w:rsidRPr="00592F92" w:rsidRDefault="00C0666B" w:rsidP="00C0666B">
      <w:pPr>
        <w:autoSpaceDE w:val="0"/>
        <w:autoSpaceDN w:val="0"/>
        <w:adjustRightInd w:val="0"/>
        <w:spacing w:line="480" w:lineRule="auto"/>
        <w:ind w:left="-180" w:right="-180" w:firstLine="540"/>
        <w:jc w:val="both"/>
        <w:rPr>
          <w:rFonts w:ascii="Times New Roman" w:hAnsi="Times New Roman" w:cs="Times New Roman"/>
          <w:bCs/>
          <w:sz w:val="24"/>
          <w:szCs w:val="24"/>
        </w:rPr>
      </w:pPr>
      <w:r w:rsidRPr="00592F92">
        <w:rPr>
          <w:rFonts w:ascii="Times New Roman" w:hAnsi="Times New Roman" w:cs="Times New Roman"/>
          <w:bCs/>
          <w:sz w:val="24"/>
          <w:szCs w:val="24"/>
        </w:rPr>
        <w:t xml:space="preserve">Developed by Adobe, Photoshop is a software application used for the purpose of editing photos and designing raster images. This tool is valuable to the developers as it helps create visual elements that will contribute to the visual aesthetics of the </w:t>
      </w:r>
      <w:r w:rsidR="00AA2DD1">
        <w:rPr>
          <w:rFonts w:ascii="Times New Roman" w:hAnsi="Times New Roman" w:cs="Times New Roman"/>
          <w:bCs/>
          <w:sz w:val="24"/>
          <w:szCs w:val="24"/>
        </w:rPr>
        <w:t>plugin</w:t>
      </w:r>
      <w:r w:rsidRPr="00592F92">
        <w:rPr>
          <w:rFonts w:ascii="Times New Roman" w:hAnsi="Times New Roman" w:cs="Times New Roman"/>
          <w:bCs/>
          <w:sz w:val="24"/>
          <w:szCs w:val="24"/>
        </w:rPr>
        <w:t>. Additionally, Canva, an online graphic design tool</w:t>
      </w:r>
      <w:r w:rsidR="00E15963" w:rsidRPr="00592F92">
        <w:rPr>
          <w:rFonts w:ascii="Times New Roman" w:hAnsi="Times New Roman" w:cs="Times New Roman"/>
          <w:bCs/>
          <w:sz w:val="24"/>
          <w:szCs w:val="24"/>
        </w:rPr>
        <w:t>,</w:t>
      </w:r>
      <w:r w:rsidRPr="00592F92">
        <w:rPr>
          <w:rFonts w:ascii="Times New Roman" w:hAnsi="Times New Roman" w:cs="Times New Roman"/>
          <w:bCs/>
          <w:sz w:val="24"/>
          <w:szCs w:val="24"/>
        </w:rPr>
        <w:t xml:space="preserve"> serves the same purpose. With its extensive templates and a drag and drop interface, it is beneficial for those without design backgrounds. Moreover, the </w:t>
      </w:r>
      <w:r w:rsidRPr="00592F92">
        <w:rPr>
          <w:rFonts w:ascii="Times New Roman" w:hAnsi="Times New Roman" w:cs="Times New Roman"/>
          <w:bCs/>
          <w:sz w:val="24"/>
          <w:szCs w:val="24"/>
        </w:rPr>
        <w:lastRenderedPageBreak/>
        <w:t xml:space="preserve">developers use Lucid Chart for creating diagrams and flowcharts. It has a user-friendly interface and allows real-time collaboration, enhancing the efficiency of the visual representation of the data and even the overall </w:t>
      </w:r>
      <w:r w:rsidR="0089279C">
        <w:rPr>
          <w:rFonts w:ascii="Times New Roman" w:hAnsi="Times New Roman" w:cs="Times New Roman"/>
          <w:bCs/>
          <w:sz w:val="24"/>
          <w:szCs w:val="24"/>
        </w:rPr>
        <w:t xml:space="preserve">plugin </w:t>
      </w:r>
      <w:r w:rsidRPr="00592F92">
        <w:rPr>
          <w:rFonts w:ascii="Times New Roman" w:hAnsi="Times New Roman" w:cs="Times New Roman"/>
          <w:bCs/>
          <w:sz w:val="24"/>
          <w:szCs w:val="24"/>
        </w:rPr>
        <w:t xml:space="preserve">flow. Together with Figma, a collaborative design tool, this helps developers to conceptualize design, putting up all designed elements to create the prototype for the </w:t>
      </w:r>
      <w:r w:rsidR="0089279C">
        <w:rPr>
          <w:rFonts w:ascii="Times New Roman" w:hAnsi="Times New Roman" w:cs="Times New Roman"/>
          <w:bCs/>
          <w:sz w:val="24"/>
          <w:szCs w:val="24"/>
        </w:rPr>
        <w:t>plugin</w:t>
      </w:r>
      <w:r w:rsidRPr="00592F92">
        <w:rPr>
          <w:rFonts w:ascii="Times New Roman" w:hAnsi="Times New Roman" w:cs="Times New Roman"/>
          <w:bCs/>
          <w:sz w:val="24"/>
          <w:szCs w:val="24"/>
        </w:rPr>
        <w:t>.</w:t>
      </w:r>
    </w:p>
    <w:p w14:paraId="05B92B29" w14:textId="77777777" w:rsidR="00C0666B" w:rsidRPr="00592F92" w:rsidRDefault="00C0666B" w:rsidP="00C0666B">
      <w:pPr>
        <w:autoSpaceDE w:val="0"/>
        <w:autoSpaceDN w:val="0"/>
        <w:adjustRightInd w:val="0"/>
        <w:spacing w:line="480" w:lineRule="auto"/>
        <w:ind w:right="-180"/>
        <w:jc w:val="both"/>
        <w:rPr>
          <w:rFonts w:ascii="Times New Roman" w:hAnsi="Times New Roman" w:cs="Times New Roman"/>
          <w:bCs/>
          <w:sz w:val="24"/>
          <w:szCs w:val="24"/>
        </w:rPr>
      </w:pPr>
      <w:r w:rsidRPr="00592F92">
        <w:rPr>
          <w:rFonts w:ascii="Times New Roman" w:hAnsi="Times New Roman" w:cs="Times New Roman"/>
          <w:bCs/>
          <w:sz w:val="24"/>
          <w:szCs w:val="24"/>
        </w:rPr>
        <w:t xml:space="preserve">   </w:t>
      </w:r>
    </w:p>
    <w:p w14:paraId="2BB986E2" w14:textId="705D1FEC" w:rsidR="00C0666B" w:rsidRPr="00592F92" w:rsidRDefault="00C0666B" w:rsidP="00C0666B">
      <w:pPr>
        <w:autoSpaceDE w:val="0"/>
        <w:autoSpaceDN w:val="0"/>
        <w:adjustRightInd w:val="0"/>
        <w:spacing w:line="480" w:lineRule="auto"/>
        <w:ind w:left="-180" w:right="-180"/>
        <w:jc w:val="both"/>
        <w:rPr>
          <w:rFonts w:ascii="Times New Roman" w:hAnsi="Times New Roman" w:cs="Times New Roman"/>
          <w:bCs/>
          <w:sz w:val="24"/>
          <w:szCs w:val="24"/>
        </w:rPr>
      </w:pPr>
      <w:r w:rsidRPr="00592F92">
        <w:rPr>
          <w:rFonts w:ascii="Times New Roman" w:hAnsi="Times New Roman" w:cs="Times New Roman"/>
          <w:b/>
          <w:bCs/>
          <w:sz w:val="24"/>
          <w:szCs w:val="24"/>
          <w:lang w:val="en-PH"/>
        </w:rPr>
        <w:t>How the Project Work</w:t>
      </w:r>
      <w:r w:rsidR="00D44FD2">
        <w:rPr>
          <w:rFonts w:ascii="Times New Roman" w:hAnsi="Times New Roman" w:cs="Times New Roman"/>
          <w:b/>
          <w:bCs/>
          <w:sz w:val="24"/>
          <w:szCs w:val="24"/>
          <w:lang w:val="en-PH"/>
        </w:rPr>
        <w:t>s</w:t>
      </w:r>
    </w:p>
    <w:p w14:paraId="07784E6B" w14:textId="4BCD07D4" w:rsidR="00C0666B" w:rsidRPr="00592F92" w:rsidRDefault="00C0666B" w:rsidP="00C0666B">
      <w:pPr>
        <w:autoSpaceDE w:val="0"/>
        <w:autoSpaceDN w:val="0"/>
        <w:adjustRightInd w:val="0"/>
        <w:spacing w:line="480" w:lineRule="auto"/>
        <w:ind w:left="-180" w:right="-180" w:firstLine="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The project was broken down into Sprints, following the Agile Scrum methodology. During the project's initial phase, developers determine the purpose and objectives, followed by</w:t>
      </w:r>
      <w:r w:rsidR="00190957">
        <w:rPr>
          <w:rFonts w:ascii="Times New Roman" w:hAnsi="Times New Roman" w:cs="Times New Roman"/>
          <w:bCs/>
          <w:sz w:val="24"/>
          <w:szCs w:val="24"/>
          <w:lang w:val="en-PH"/>
        </w:rPr>
        <w:t xml:space="preserve"> </w:t>
      </w:r>
      <w:r w:rsidR="00190957" w:rsidRPr="00592F92">
        <w:rPr>
          <w:rFonts w:ascii="Times New Roman" w:hAnsi="Times New Roman" w:cs="Times New Roman"/>
          <w:bCs/>
          <w:sz w:val="24"/>
          <w:szCs w:val="24"/>
          <w:lang w:val="en-PH"/>
        </w:rPr>
        <w:t>which technology to use</w:t>
      </w:r>
      <w:r w:rsidRPr="00592F92">
        <w:rPr>
          <w:rFonts w:ascii="Times New Roman" w:hAnsi="Times New Roman" w:cs="Times New Roman"/>
          <w:bCs/>
          <w:sz w:val="24"/>
          <w:szCs w:val="24"/>
          <w:lang w:val="en-PH"/>
        </w:rPr>
        <w:t xml:space="preserve">, before presenting it to the respective client. Documentation and </w:t>
      </w:r>
      <w:r w:rsidR="0089279C">
        <w:rPr>
          <w:rFonts w:ascii="Times New Roman" w:hAnsi="Times New Roman" w:cs="Times New Roman"/>
          <w:bCs/>
          <w:sz w:val="24"/>
          <w:szCs w:val="24"/>
          <w:lang w:val="en-PH"/>
        </w:rPr>
        <w:t>plugin</w:t>
      </w:r>
      <w:r w:rsidRPr="00592F92">
        <w:rPr>
          <w:rFonts w:ascii="Times New Roman" w:hAnsi="Times New Roman" w:cs="Times New Roman"/>
          <w:bCs/>
          <w:sz w:val="24"/>
          <w:szCs w:val="24"/>
          <w:lang w:val="en-PH"/>
        </w:rPr>
        <w:t xml:space="preserve"> development will start upon the client's approval. Consequently, identifying crucial features and functionality necessary for the prototype was also undertaken. The subsequent phase will involve developing and testing the beta version progressively implementing the </w:t>
      </w:r>
      <w:r w:rsidR="0072350C">
        <w:rPr>
          <w:rFonts w:ascii="Times New Roman" w:hAnsi="Times New Roman" w:cs="Times New Roman"/>
          <w:bCs/>
          <w:sz w:val="24"/>
          <w:szCs w:val="24"/>
          <w:lang w:val="en-PH"/>
        </w:rPr>
        <w:t>plugin’s</w:t>
      </w:r>
      <w:r w:rsidRPr="00592F92">
        <w:rPr>
          <w:rFonts w:ascii="Times New Roman" w:hAnsi="Times New Roman" w:cs="Times New Roman"/>
          <w:bCs/>
          <w:sz w:val="24"/>
          <w:szCs w:val="24"/>
          <w:lang w:val="en-PH"/>
        </w:rPr>
        <w:t xml:space="preserve"> functionalities. Nevertheless, there is still a chance that bugs</w:t>
      </w:r>
      <w:r w:rsidR="00A654F4" w:rsidRPr="00592F92">
        <w:rPr>
          <w:rFonts w:ascii="Times New Roman" w:hAnsi="Times New Roman" w:cs="Times New Roman"/>
          <w:bCs/>
          <w:sz w:val="24"/>
          <w:szCs w:val="24"/>
          <w:lang w:val="en-PH"/>
        </w:rPr>
        <w:t>,</w:t>
      </w:r>
      <w:r w:rsidRPr="00592F92">
        <w:rPr>
          <w:rFonts w:ascii="Times New Roman" w:hAnsi="Times New Roman" w:cs="Times New Roman"/>
          <w:bCs/>
          <w:sz w:val="24"/>
          <w:szCs w:val="24"/>
          <w:lang w:val="en-PH"/>
        </w:rPr>
        <w:t xml:space="preserve"> and other issues will arise throughout the development process, which means that the </w:t>
      </w:r>
      <w:r w:rsidR="0072350C">
        <w:rPr>
          <w:rFonts w:ascii="Times New Roman" w:hAnsi="Times New Roman" w:cs="Times New Roman"/>
          <w:bCs/>
          <w:sz w:val="24"/>
          <w:szCs w:val="24"/>
          <w:lang w:val="en-PH"/>
        </w:rPr>
        <w:t>plugin’s</w:t>
      </w:r>
      <w:r w:rsidRPr="00592F92">
        <w:rPr>
          <w:rFonts w:ascii="Times New Roman" w:hAnsi="Times New Roman" w:cs="Times New Roman"/>
          <w:bCs/>
          <w:sz w:val="24"/>
          <w:szCs w:val="24"/>
          <w:lang w:val="en-PH"/>
        </w:rPr>
        <w:t xml:space="preserve"> functionality and operational stability still need to be guaranteed.</w:t>
      </w:r>
    </w:p>
    <w:p w14:paraId="2D6508D5" w14:textId="21DAC4EF" w:rsidR="00C0666B" w:rsidRPr="00592F92" w:rsidRDefault="00C0666B" w:rsidP="00C0666B">
      <w:pPr>
        <w:autoSpaceDE w:val="0"/>
        <w:autoSpaceDN w:val="0"/>
        <w:adjustRightInd w:val="0"/>
        <w:spacing w:line="480" w:lineRule="auto"/>
        <w:ind w:left="-180" w:right="-180" w:firstLine="540"/>
        <w:jc w:val="both"/>
        <w:rPr>
          <w:rFonts w:ascii="Times New Roman" w:hAnsi="Times New Roman" w:cs="Times New Roman"/>
          <w:b/>
          <w:sz w:val="24"/>
          <w:szCs w:val="24"/>
          <w:lang w:val="en-PH"/>
        </w:rPr>
      </w:pPr>
      <w:r w:rsidRPr="00592F92">
        <w:rPr>
          <w:rFonts w:ascii="Times New Roman" w:hAnsi="Times New Roman" w:cs="Times New Roman"/>
          <w:bCs/>
          <w:sz w:val="24"/>
          <w:szCs w:val="24"/>
          <w:lang w:val="en-PH"/>
        </w:rPr>
        <w:t xml:space="preserve">Following the development phase is the </w:t>
      </w:r>
      <w:r w:rsidR="0072350C">
        <w:rPr>
          <w:rFonts w:ascii="Times New Roman" w:hAnsi="Times New Roman" w:cs="Times New Roman"/>
          <w:bCs/>
          <w:sz w:val="24"/>
          <w:szCs w:val="24"/>
          <w:lang w:val="en-PH"/>
        </w:rPr>
        <w:t>plugin</w:t>
      </w:r>
      <w:r w:rsidRPr="00592F92">
        <w:rPr>
          <w:rFonts w:ascii="Times New Roman" w:hAnsi="Times New Roman" w:cs="Times New Roman"/>
          <w:bCs/>
          <w:sz w:val="24"/>
          <w:szCs w:val="24"/>
          <w:lang w:val="en-PH"/>
        </w:rPr>
        <w:t xml:space="preserve"> implementation phase, during which, once the client has approved the </w:t>
      </w:r>
      <w:r w:rsidR="0072350C">
        <w:rPr>
          <w:rFonts w:ascii="Times New Roman" w:hAnsi="Times New Roman" w:cs="Times New Roman"/>
          <w:bCs/>
          <w:sz w:val="24"/>
          <w:szCs w:val="24"/>
          <w:lang w:val="en-PH"/>
        </w:rPr>
        <w:t>plugin</w:t>
      </w:r>
      <w:r w:rsidRPr="00592F92">
        <w:rPr>
          <w:rFonts w:ascii="Times New Roman" w:hAnsi="Times New Roman" w:cs="Times New Roman"/>
          <w:bCs/>
          <w:sz w:val="24"/>
          <w:szCs w:val="24"/>
          <w:lang w:val="en-PH"/>
        </w:rPr>
        <w:t xml:space="preserve">, the process will now proceed to deploying the approach to the desired environment, making it accessible to users, and ensuring that it performs as designed. In addition, a user manual will be made available to end users so that it can better assist them in comprehending the full function of the </w:t>
      </w:r>
      <w:r w:rsidR="0072350C">
        <w:rPr>
          <w:rFonts w:ascii="Times New Roman" w:hAnsi="Times New Roman" w:cs="Times New Roman"/>
          <w:bCs/>
          <w:sz w:val="24"/>
          <w:szCs w:val="24"/>
          <w:lang w:val="en-PH"/>
        </w:rPr>
        <w:t>plugin</w:t>
      </w:r>
      <w:r w:rsidRPr="00592F92">
        <w:rPr>
          <w:rFonts w:ascii="Times New Roman" w:hAnsi="Times New Roman" w:cs="Times New Roman"/>
          <w:bCs/>
          <w:sz w:val="24"/>
          <w:szCs w:val="24"/>
          <w:lang w:val="en-PH"/>
        </w:rPr>
        <w:t>.</w:t>
      </w:r>
    </w:p>
    <w:p w14:paraId="1810A26E" w14:textId="77777777" w:rsidR="00C0666B" w:rsidRPr="00592F92" w:rsidRDefault="00C0666B" w:rsidP="00C0666B">
      <w:pPr>
        <w:autoSpaceDE w:val="0"/>
        <w:autoSpaceDN w:val="0"/>
        <w:adjustRightInd w:val="0"/>
        <w:spacing w:line="480" w:lineRule="auto"/>
        <w:ind w:left="360" w:right="-180" w:hanging="540"/>
        <w:jc w:val="center"/>
        <w:rPr>
          <w:rFonts w:ascii="Times New Roman" w:hAnsi="Times New Roman" w:cs="Times New Roman"/>
          <w:b/>
          <w:sz w:val="24"/>
          <w:szCs w:val="24"/>
        </w:rPr>
        <w:sectPr w:rsidR="00C0666B" w:rsidRPr="00592F92" w:rsidSect="006D7FE6">
          <w:headerReference w:type="default" r:id="rId17"/>
          <w:footerReference w:type="default" r:id="rId18"/>
          <w:footerReference w:type="first" r:id="rId19"/>
          <w:pgSz w:w="12240" w:h="15840"/>
          <w:pgMar w:top="1440" w:right="1440" w:bottom="1440" w:left="2160" w:header="454" w:footer="907" w:gutter="0"/>
          <w:pgNumType w:start="1"/>
          <w:cols w:space="720"/>
          <w:docGrid w:linePitch="360"/>
        </w:sectPr>
      </w:pPr>
    </w:p>
    <w:p w14:paraId="023BBDEA" w14:textId="13A1D092" w:rsidR="00F55803" w:rsidRPr="00F55803" w:rsidRDefault="00F55803" w:rsidP="00F55803">
      <w:pPr>
        <w:autoSpaceDE w:val="0"/>
        <w:autoSpaceDN w:val="0"/>
        <w:adjustRightInd w:val="0"/>
        <w:spacing w:line="480" w:lineRule="auto"/>
        <w:ind w:left="360" w:right="-180" w:hanging="540"/>
        <w:jc w:val="center"/>
        <w:rPr>
          <w:rFonts w:ascii="Times New Roman" w:hAnsi="Times New Roman" w:cs="Times New Roman"/>
          <w:b/>
          <w:sz w:val="24"/>
          <w:szCs w:val="24"/>
        </w:rPr>
      </w:pPr>
      <w:r w:rsidRPr="00F55803">
        <w:rPr>
          <w:rFonts w:ascii="Times New Roman" w:hAnsi="Times New Roman" w:cs="Times New Roman"/>
          <w:b/>
          <w:sz w:val="24"/>
          <w:szCs w:val="24"/>
        </w:rPr>
        <w:lastRenderedPageBreak/>
        <w:t>CHAPTER I</w:t>
      </w:r>
      <w:r>
        <w:rPr>
          <w:rFonts w:ascii="Times New Roman" w:hAnsi="Times New Roman" w:cs="Times New Roman"/>
          <w:b/>
          <w:sz w:val="24"/>
          <w:szCs w:val="24"/>
        </w:rPr>
        <w:t>V</w:t>
      </w:r>
    </w:p>
    <w:p w14:paraId="3CB62E58"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sz w:val="24"/>
          <w:szCs w:val="24"/>
        </w:rPr>
      </w:pPr>
      <w:r w:rsidRPr="00592F92">
        <w:rPr>
          <w:rFonts w:ascii="Times New Roman" w:hAnsi="Times New Roman" w:cs="Times New Roman"/>
          <w:b/>
          <w:sz w:val="24"/>
          <w:szCs w:val="24"/>
        </w:rPr>
        <w:t>METHODOLOGY USED</w:t>
      </w:r>
    </w:p>
    <w:p w14:paraId="2DC1B385" w14:textId="72012463" w:rsidR="008A7AAF" w:rsidRDefault="00C63614" w:rsidP="008A7AAF">
      <w:pPr>
        <w:spacing w:line="480" w:lineRule="auto"/>
        <w:ind w:firstLine="720"/>
        <w:jc w:val="both"/>
        <w:rPr>
          <w:rFonts w:ascii="Times New Roman" w:hAnsi="Times New Roman" w:cs="Times New Roman"/>
          <w:sz w:val="24"/>
          <w:szCs w:val="24"/>
        </w:rPr>
      </w:pPr>
      <w:r w:rsidRPr="00592F92">
        <w:rPr>
          <w:rFonts w:ascii="Times New Roman" w:hAnsi="Times New Roman" w:cs="Times New Roman"/>
          <w:sz w:val="24"/>
          <w:szCs w:val="24"/>
        </w:rPr>
        <w:t xml:space="preserve">In this project, the proponents follow Agile </w:t>
      </w:r>
      <w:r>
        <w:rPr>
          <w:rFonts w:ascii="Times New Roman" w:hAnsi="Times New Roman" w:cs="Times New Roman"/>
          <w:sz w:val="24"/>
          <w:szCs w:val="24"/>
        </w:rPr>
        <w:t>Scrum</w:t>
      </w:r>
      <w:r w:rsidRPr="00592F92">
        <w:rPr>
          <w:rFonts w:ascii="Times New Roman" w:hAnsi="Times New Roman" w:cs="Times New Roman"/>
          <w:sz w:val="24"/>
          <w:szCs w:val="24"/>
        </w:rPr>
        <w:t xml:space="preserve"> approach that outlines and divides the project into smaller phases. This method entails a collaborative effort in which, from planning to </w:t>
      </w:r>
      <w:r>
        <w:rPr>
          <w:rFonts w:ascii="Times New Roman" w:hAnsi="Times New Roman" w:cs="Times New Roman"/>
          <w:sz w:val="24"/>
          <w:szCs w:val="24"/>
        </w:rPr>
        <w:t>plugin</w:t>
      </w:r>
      <w:r w:rsidRPr="00592F92">
        <w:rPr>
          <w:rFonts w:ascii="Times New Roman" w:hAnsi="Times New Roman" w:cs="Times New Roman"/>
          <w:sz w:val="24"/>
          <w:szCs w:val="24"/>
        </w:rPr>
        <w:t xml:space="preserve"> implementation, the proponents will be working on specific tasks and responsibilities iteratively and progressively. Moreover, due to time constraints, this method instills a sense of urgency by using Sprints, which sets a timeframe, allowing tasks to be prioritized according to their urgency. With that, daily meetings are set to discuss every progress and eliminate possible roadblocks. </w:t>
      </w:r>
    </w:p>
    <w:p w14:paraId="37B72FE4" w14:textId="77777777" w:rsidR="00C52DA9" w:rsidRDefault="00C52DA9" w:rsidP="008A7AAF">
      <w:pPr>
        <w:spacing w:line="480" w:lineRule="auto"/>
        <w:ind w:firstLine="720"/>
        <w:jc w:val="both"/>
        <w:rPr>
          <w:rFonts w:ascii="Times New Roman" w:hAnsi="Times New Roman" w:cs="Times New Roman"/>
          <w:sz w:val="24"/>
          <w:szCs w:val="24"/>
        </w:rPr>
      </w:pPr>
    </w:p>
    <w:p w14:paraId="74874176" w14:textId="1C6AE937" w:rsidR="008A7AAF" w:rsidRPr="00D2067A" w:rsidRDefault="008A3A8A" w:rsidP="008A7AAF">
      <w:pPr>
        <w:spacing w:line="480" w:lineRule="auto"/>
        <w:jc w:val="both"/>
        <w:rPr>
          <w:rFonts w:ascii="Times New Roman" w:hAnsi="Times New Roman" w:cs="Times New Roman"/>
          <w:b/>
          <w:bCs/>
          <w:sz w:val="24"/>
          <w:szCs w:val="24"/>
        </w:rPr>
      </w:pPr>
      <w:r w:rsidRPr="00D2067A">
        <w:rPr>
          <w:rFonts w:ascii="Times New Roman" w:hAnsi="Times New Roman" w:cs="Times New Roman"/>
          <w:b/>
          <w:bCs/>
          <w:sz w:val="24"/>
          <w:szCs w:val="24"/>
        </w:rPr>
        <w:t>Environment</w:t>
      </w:r>
    </w:p>
    <w:p w14:paraId="056F6DDE" w14:textId="77777777" w:rsidR="00C52DA9" w:rsidRPr="00C52DA9" w:rsidRDefault="00C52DA9" w:rsidP="00C52DA9">
      <w:pPr>
        <w:spacing w:line="480" w:lineRule="auto"/>
        <w:jc w:val="both"/>
        <w:rPr>
          <w:rFonts w:ascii="Times New Roman" w:hAnsi="Times New Roman" w:cs="Times New Roman"/>
          <w:b/>
          <w:bCs/>
          <w:sz w:val="24"/>
          <w:szCs w:val="24"/>
        </w:rPr>
      </w:pPr>
      <w:r w:rsidRPr="00C52DA9">
        <w:rPr>
          <w:rFonts w:ascii="Times New Roman" w:hAnsi="Times New Roman" w:cs="Times New Roman"/>
          <w:b/>
          <w:bCs/>
          <w:sz w:val="24"/>
          <w:szCs w:val="24"/>
        </w:rPr>
        <w:t>Locale</w:t>
      </w:r>
    </w:p>
    <w:p w14:paraId="274E1886" w14:textId="03FC8C3E" w:rsidR="00C52DA9" w:rsidRPr="00C52DA9" w:rsidRDefault="00C52DA9" w:rsidP="00C52DA9">
      <w:pPr>
        <w:spacing w:line="480" w:lineRule="auto"/>
        <w:ind w:firstLine="720"/>
        <w:jc w:val="both"/>
        <w:rPr>
          <w:rFonts w:ascii="Times New Roman" w:hAnsi="Times New Roman" w:cs="Times New Roman"/>
          <w:sz w:val="24"/>
          <w:szCs w:val="24"/>
        </w:rPr>
      </w:pPr>
      <w:r w:rsidRPr="00C52DA9">
        <w:rPr>
          <w:rFonts w:ascii="Times New Roman" w:hAnsi="Times New Roman" w:cs="Times New Roman"/>
          <w:sz w:val="24"/>
          <w:szCs w:val="24"/>
        </w:rPr>
        <w:t xml:space="preserve">The project is specifically targeted for Rizal Technological University Boni Campus, located in Mandaluyong City. The researchers are working towards creating an Anti-cheating plug-in that will be incorporated into Rizal Technological University's learning management system, E-RTU. The E-RTU is an e-learning platform based on Moodle, specifically designed for distance learning. It provides a platform for a wide range of online courses offered by different academic departments within the institution, ranging from Laboratory High School to Graduate School. The study was designed to facilitate professors in promptly identifying students who engage in cheating during tests, enabling </w:t>
      </w:r>
      <w:r w:rsidRPr="00C52DA9">
        <w:rPr>
          <w:rFonts w:ascii="Times New Roman" w:hAnsi="Times New Roman" w:cs="Times New Roman"/>
          <w:sz w:val="24"/>
          <w:szCs w:val="24"/>
        </w:rPr>
        <w:lastRenderedPageBreak/>
        <w:t>students to proactively deter any suspicious behavior during exams, and to assess their knowledge by closely monitoring every action done during assessments. Furthermore, this provides the university with an AI-integrated plug-in that can be utilized for its LMS.</w:t>
      </w:r>
    </w:p>
    <w:p w14:paraId="7A0F9F06" w14:textId="77777777" w:rsidR="00C52DA9" w:rsidRPr="00C52DA9" w:rsidRDefault="00C52DA9" w:rsidP="00C52DA9">
      <w:pPr>
        <w:spacing w:line="480" w:lineRule="auto"/>
        <w:jc w:val="both"/>
        <w:rPr>
          <w:rFonts w:ascii="Times New Roman" w:hAnsi="Times New Roman" w:cs="Times New Roman"/>
          <w:b/>
          <w:bCs/>
          <w:sz w:val="24"/>
          <w:szCs w:val="24"/>
        </w:rPr>
      </w:pPr>
      <w:r w:rsidRPr="00C52DA9">
        <w:rPr>
          <w:rFonts w:ascii="Times New Roman" w:hAnsi="Times New Roman" w:cs="Times New Roman"/>
          <w:b/>
          <w:bCs/>
          <w:sz w:val="24"/>
          <w:szCs w:val="24"/>
        </w:rPr>
        <w:t>Population of the Study</w:t>
      </w:r>
    </w:p>
    <w:p w14:paraId="581345BD" w14:textId="77777777" w:rsidR="00C52DA9" w:rsidRPr="00C52DA9" w:rsidRDefault="00C52DA9" w:rsidP="00C52DA9">
      <w:pPr>
        <w:spacing w:line="480" w:lineRule="auto"/>
        <w:ind w:firstLine="720"/>
        <w:jc w:val="both"/>
        <w:rPr>
          <w:rFonts w:ascii="Times New Roman" w:hAnsi="Times New Roman" w:cs="Times New Roman"/>
          <w:sz w:val="24"/>
          <w:szCs w:val="24"/>
        </w:rPr>
      </w:pPr>
      <w:r w:rsidRPr="00C52DA9">
        <w:rPr>
          <w:rFonts w:ascii="Times New Roman" w:hAnsi="Times New Roman" w:cs="Times New Roman"/>
          <w:sz w:val="24"/>
          <w:szCs w:val="24"/>
        </w:rPr>
        <w:t>The Anti-cheating plug-in has been specifically developed to meet the needs of instructors and students in the IT Department of Rizal Technological University. This aims to gather valuable data from faculty members and students, with its usage limited solely to the IT department. The main goal is to improve the academic integrity in IT courses by integrating an anti-cheating plug-in to the university’s LMS. The researchers aim to collect relevant information, insights, and comments exclusively from the academic community inside the IT department to ensure the effectiveness and suitability of the plugin in this academic context.</w:t>
      </w:r>
    </w:p>
    <w:p w14:paraId="75FEF782" w14:textId="77777777" w:rsidR="00C52DA9" w:rsidRDefault="00C52DA9" w:rsidP="00C52DA9">
      <w:pPr>
        <w:spacing w:line="480" w:lineRule="auto"/>
        <w:jc w:val="both"/>
        <w:rPr>
          <w:rFonts w:ascii="Times New Roman" w:hAnsi="Times New Roman" w:cs="Times New Roman"/>
          <w:b/>
          <w:bCs/>
          <w:sz w:val="24"/>
          <w:szCs w:val="24"/>
        </w:rPr>
      </w:pPr>
    </w:p>
    <w:p w14:paraId="3D501B96" w14:textId="77777777" w:rsidR="00C52DA9" w:rsidRDefault="00C52DA9" w:rsidP="00C52DA9">
      <w:pPr>
        <w:spacing w:line="480" w:lineRule="auto"/>
        <w:jc w:val="both"/>
        <w:rPr>
          <w:rFonts w:ascii="Times New Roman" w:hAnsi="Times New Roman" w:cs="Times New Roman"/>
          <w:b/>
          <w:bCs/>
          <w:sz w:val="24"/>
          <w:szCs w:val="24"/>
        </w:rPr>
      </w:pPr>
    </w:p>
    <w:p w14:paraId="1F43AFBF" w14:textId="77777777" w:rsidR="00C52DA9" w:rsidRDefault="00C52DA9" w:rsidP="00C52DA9">
      <w:pPr>
        <w:spacing w:line="480" w:lineRule="auto"/>
        <w:jc w:val="both"/>
        <w:rPr>
          <w:rFonts w:ascii="Times New Roman" w:hAnsi="Times New Roman" w:cs="Times New Roman"/>
          <w:b/>
          <w:bCs/>
          <w:sz w:val="24"/>
          <w:szCs w:val="24"/>
        </w:rPr>
      </w:pPr>
    </w:p>
    <w:p w14:paraId="331E2527" w14:textId="77777777" w:rsidR="00C52DA9" w:rsidRDefault="00C52DA9" w:rsidP="00C52DA9">
      <w:pPr>
        <w:spacing w:line="480" w:lineRule="auto"/>
        <w:jc w:val="both"/>
        <w:rPr>
          <w:rFonts w:ascii="Times New Roman" w:hAnsi="Times New Roman" w:cs="Times New Roman"/>
          <w:b/>
          <w:bCs/>
          <w:sz w:val="24"/>
          <w:szCs w:val="24"/>
        </w:rPr>
      </w:pPr>
    </w:p>
    <w:p w14:paraId="35A1D384" w14:textId="77777777" w:rsidR="00C52DA9" w:rsidRDefault="00C52DA9" w:rsidP="00C52DA9">
      <w:pPr>
        <w:spacing w:line="480" w:lineRule="auto"/>
        <w:jc w:val="both"/>
        <w:rPr>
          <w:rFonts w:ascii="Times New Roman" w:hAnsi="Times New Roman" w:cs="Times New Roman"/>
          <w:b/>
          <w:bCs/>
          <w:sz w:val="24"/>
          <w:szCs w:val="24"/>
        </w:rPr>
      </w:pPr>
    </w:p>
    <w:p w14:paraId="4DCD3BEC" w14:textId="77777777" w:rsidR="00C52DA9" w:rsidRDefault="00C52DA9" w:rsidP="00C52DA9">
      <w:pPr>
        <w:spacing w:line="480" w:lineRule="auto"/>
        <w:jc w:val="both"/>
        <w:rPr>
          <w:rFonts w:ascii="Times New Roman" w:hAnsi="Times New Roman" w:cs="Times New Roman"/>
          <w:b/>
          <w:bCs/>
          <w:sz w:val="24"/>
          <w:szCs w:val="24"/>
        </w:rPr>
      </w:pPr>
    </w:p>
    <w:p w14:paraId="41ABBC49" w14:textId="77777777" w:rsidR="00C52DA9" w:rsidRDefault="00C52DA9" w:rsidP="00C52DA9">
      <w:pPr>
        <w:spacing w:line="480" w:lineRule="auto"/>
        <w:jc w:val="both"/>
        <w:rPr>
          <w:rFonts w:ascii="Times New Roman" w:hAnsi="Times New Roman" w:cs="Times New Roman"/>
          <w:b/>
          <w:bCs/>
          <w:sz w:val="24"/>
          <w:szCs w:val="24"/>
        </w:rPr>
      </w:pPr>
    </w:p>
    <w:p w14:paraId="1618F338" w14:textId="77777777" w:rsidR="00C52DA9" w:rsidRDefault="00C52DA9" w:rsidP="00C52DA9">
      <w:pPr>
        <w:spacing w:line="480" w:lineRule="auto"/>
        <w:jc w:val="both"/>
        <w:rPr>
          <w:rFonts w:ascii="Times New Roman" w:hAnsi="Times New Roman" w:cs="Times New Roman"/>
          <w:b/>
          <w:bCs/>
          <w:sz w:val="24"/>
          <w:szCs w:val="24"/>
        </w:rPr>
      </w:pPr>
    </w:p>
    <w:p w14:paraId="4B33D26C" w14:textId="61CEA345" w:rsidR="008A3A8A" w:rsidRPr="00D2067A" w:rsidRDefault="008A3A8A" w:rsidP="008A7AAF">
      <w:pPr>
        <w:spacing w:line="480" w:lineRule="auto"/>
        <w:jc w:val="both"/>
        <w:rPr>
          <w:rFonts w:ascii="Times New Roman" w:hAnsi="Times New Roman" w:cs="Times New Roman"/>
          <w:b/>
          <w:bCs/>
          <w:sz w:val="24"/>
          <w:szCs w:val="24"/>
        </w:rPr>
      </w:pPr>
      <w:r w:rsidRPr="00D2067A">
        <w:rPr>
          <w:rFonts w:ascii="Times New Roman" w:hAnsi="Times New Roman" w:cs="Times New Roman"/>
          <w:b/>
          <w:bCs/>
          <w:sz w:val="24"/>
          <w:szCs w:val="24"/>
        </w:rPr>
        <w:t>Organizational Chart/Profile</w:t>
      </w:r>
    </w:p>
    <w:p w14:paraId="3F725429" w14:textId="7D45D487" w:rsidR="008A3A8A" w:rsidRDefault="008A3A8A" w:rsidP="008A7AAF">
      <w:pPr>
        <w:spacing w:line="480" w:lineRule="auto"/>
        <w:jc w:val="both"/>
        <w:rPr>
          <w:rFonts w:ascii="Times New Roman" w:hAnsi="Times New Roman" w:cs="Times New Roman"/>
          <w:b/>
          <w:bCs/>
          <w:sz w:val="24"/>
          <w:szCs w:val="24"/>
        </w:rPr>
      </w:pPr>
      <w:r w:rsidRPr="00D2067A">
        <w:rPr>
          <w:rFonts w:ascii="Times New Roman" w:hAnsi="Times New Roman" w:cs="Times New Roman"/>
          <w:b/>
          <w:bCs/>
          <w:sz w:val="24"/>
          <w:szCs w:val="24"/>
        </w:rPr>
        <w:t>Requirements Specifications</w:t>
      </w:r>
    </w:p>
    <w:p w14:paraId="47EF5A74" w14:textId="0F3A8E2F" w:rsidR="00CE1B1D" w:rsidRDefault="00BF0E15"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Operational Feasibility</w:t>
      </w:r>
    </w:p>
    <w:p w14:paraId="6E0BCC59" w14:textId="77777777" w:rsidR="008C6DCB" w:rsidRDefault="008C6DCB" w:rsidP="008A7AAF">
      <w:pPr>
        <w:spacing w:line="480" w:lineRule="auto"/>
        <w:jc w:val="both"/>
        <w:rPr>
          <w:rFonts w:ascii="Times New Roman" w:hAnsi="Times New Roman" w:cs="Times New Roman"/>
          <w:b/>
          <w:bCs/>
          <w:sz w:val="24"/>
          <w:szCs w:val="24"/>
        </w:rPr>
      </w:pPr>
    </w:p>
    <w:p w14:paraId="6BE8211F" w14:textId="77777777" w:rsidR="00C52DA9" w:rsidRDefault="00C52DA9" w:rsidP="008A7AAF">
      <w:pPr>
        <w:spacing w:line="480" w:lineRule="auto"/>
        <w:jc w:val="both"/>
        <w:rPr>
          <w:rFonts w:ascii="Times New Roman" w:hAnsi="Times New Roman" w:cs="Times New Roman"/>
          <w:b/>
          <w:bCs/>
          <w:sz w:val="24"/>
          <w:szCs w:val="24"/>
        </w:rPr>
      </w:pPr>
    </w:p>
    <w:p w14:paraId="439C8F55" w14:textId="77777777" w:rsidR="00C52DA9" w:rsidRDefault="00C52DA9" w:rsidP="008A7AAF">
      <w:pPr>
        <w:spacing w:line="480" w:lineRule="auto"/>
        <w:jc w:val="both"/>
        <w:rPr>
          <w:rFonts w:ascii="Times New Roman" w:hAnsi="Times New Roman" w:cs="Times New Roman"/>
          <w:b/>
          <w:bCs/>
          <w:sz w:val="24"/>
          <w:szCs w:val="24"/>
        </w:rPr>
      </w:pPr>
    </w:p>
    <w:p w14:paraId="0481D22B" w14:textId="3682AF21" w:rsidR="00BF0E15" w:rsidRDefault="00BF0E15"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Technical Feasibility</w:t>
      </w:r>
    </w:p>
    <w:p w14:paraId="54382CE3" w14:textId="71420FE2" w:rsidR="00973C77" w:rsidRPr="00E33C6B" w:rsidRDefault="00E33C6B" w:rsidP="001F02B2">
      <w:pPr>
        <w:spacing w:line="480" w:lineRule="auto"/>
        <w:ind w:firstLine="720"/>
        <w:jc w:val="both"/>
        <w:rPr>
          <w:rFonts w:ascii="Times New Roman" w:hAnsi="Times New Roman" w:cs="Times New Roman"/>
          <w:sz w:val="24"/>
          <w:szCs w:val="24"/>
        </w:rPr>
      </w:pPr>
      <w:r w:rsidRPr="00E33C6B">
        <w:rPr>
          <w:rFonts w:ascii="Times New Roman" w:hAnsi="Times New Roman" w:cs="Times New Roman"/>
          <w:sz w:val="24"/>
          <w:szCs w:val="24"/>
        </w:rPr>
        <w:t xml:space="preserve">The researchers will evaluate the hardware and software components of the gadget to ascertain their capacity to effectively execute the program. </w:t>
      </w:r>
      <w:proofErr w:type="gramStart"/>
      <w:r w:rsidRPr="00E33C6B">
        <w:rPr>
          <w:rFonts w:ascii="Times New Roman" w:hAnsi="Times New Roman" w:cs="Times New Roman"/>
          <w:sz w:val="24"/>
          <w:szCs w:val="24"/>
        </w:rPr>
        <w:t>In order to</w:t>
      </w:r>
      <w:proofErr w:type="gramEnd"/>
      <w:r w:rsidRPr="00E33C6B">
        <w:rPr>
          <w:rFonts w:ascii="Times New Roman" w:hAnsi="Times New Roman" w:cs="Times New Roman"/>
          <w:sz w:val="24"/>
          <w:szCs w:val="24"/>
        </w:rPr>
        <w:t xml:space="preserve"> ensure optimal performance of the plug-in, users must adhere to the minimal requirements indicated in the tables below prior to deploying the plug-in.</w:t>
      </w:r>
    </w:p>
    <w:p w14:paraId="6B1B5923" w14:textId="5F148420" w:rsidR="00BF0E15" w:rsidRDefault="00BF0E15"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Compatibility </w:t>
      </w:r>
      <w:r w:rsidR="003B2F36">
        <w:rPr>
          <w:rFonts w:ascii="Times New Roman" w:hAnsi="Times New Roman" w:cs="Times New Roman"/>
          <w:b/>
          <w:bCs/>
          <w:sz w:val="24"/>
          <w:szCs w:val="24"/>
        </w:rPr>
        <w:t xml:space="preserve">Checking </w:t>
      </w:r>
    </w:p>
    <w:p w14:paraId="26F8FD41" w14:textId="1C199AAE" w:rsidR="00946D59" w:rsidRPr="00946D59" w:rsidRDefault="00946D59" w:rsidP="003E3C57">
      <w:pPr>
        <w:spacing w:line="480" w:lineRule="auto"/>
        <w:ind w:firstLine="720"/>
        <w:jc w:val="both"/>
        <w:rPr>
          <w:rFonts w:ascii="Times New Roman" w:hAnsi="Times New Roman" w:cs="Times New Roman"/>
          <w:sz w:val="24"/>
          <w:szCs w:val="24"/>
        </w:rPr>
      </w:pPr>
      <w:r w:rsidRPr="00946D59">
        <w:rPr>
          <w:rFonts w:ascii="Times New Roman" w:hAnsi="Times New Roman" w:cs="Times New Roman"/>
          <w:sz w:val="24"/>
          <w:szCs w:val="24"/>
        </w:rPr>
        <w:t>Researchers will verify the compatibility of the hardware and software with the user's device, ensuring that the developed plug-in can operate seamlessly and synchronize both components without any errors. This is crucial to avoid web crashes and other potential issues that may occur if the final product is not properly configured or tested for compatibility.</w:t>
      </w:r>
    </w:p>
    <w:tbl>
      <w:tblPr>
        <w:tblStyle w:val="TableGrid"/>
        <w:tblW w:w="8647" w:type="dxa"/>
        <w:tblInd w:w="-5" w:type="dxa"/>
        <w:tblLook w:val="04A0" w:firstRow="1" w:lastRow="0" w:firstColumn="1" w:lastColumn="0" w:noHBand="0" w:noVBand="1"/>
      </w:tblPr>
      <w:tblGrid>
        <w:gridCol w:w="2410"/>
        <w:gridCol w:w="3119"/>
        <w:gridCol w:w="3118"/>
      </w:tblGrid>
      <w:tr w:rsidR="002162CD" w14:paraId="6E71567A" w14:textId="77777777" w:rsidTr="00941692">
        <w:tc>
          <w:tcPr>
            <w:tcW w:w="8647" w:type="dxa"/>
            <w:gridSpan w:val="3"/>
            <w:vAlign w:val="center"/>
          </w:tcPr>
          <w:p w14:paraId="417CDE84" w14:textId="5DCDA4A3" w:rsidR="002162CD" w:rsidRDefault="002162CD" w:rsidP="00047C17">
            <w:pPr>
              <w:spacing w:line="480" w:lineRule="auto"/>
              <w:jc w:val="center"/>
              <w:rPr>
                <w:b/>
                <w:bCs/>
                <w:sz w:val="24"/>
                <w:szCs w:val="24"/>
              </w:rPr>
            </w:pPr>
            <w:r>
              <w:rPr>
                <w:b/>
                <w:bCs/>
                <w:sz w:val="24"/>
                <w:szCs w:val="24"/>
              </w:rPr>
              <w:lastRenderedPageBreak/>
              <w:t>Hardware Specification</w:t>
            </w:r>
          </w:p>
        </w:tc>
      </w:tr>
      <w:tr w:rsidR="002162CD" w14:paraId="35445089" w14:textId="77777777" w:rsidTr="00941692">
        <w:tc>
          <w:tcPr>
            <w:tcW w:w="2410" w:type="dxa"/>
            <w:vAlign w:val="center"/>
          </w:tcPr>
          <w:p w14:paraId="0D0F6F13" w14:textId="5FC4D11E" w:rsidR="002162CD" w:rsidRDefault="000F23E6" w:rsidP="00047C17">
            <w:pPr>
              <w:spacing w:line="480" w:lineRule="auto"/>
              <w:jc w:val="center"/>
              <w:rPr>
                <w:b/>
                <w:bCs/>
                <w:sz w:val="24"/>
                <w:szCs w:val="24"/>
              </w:rPr>
            </w:pPr>
            <w:r>
              <w:rPr>
                <w:b/>
                <w:bCs/>
                <w:sz w:val="24"/>
                <w:szCs w:val="24"/>
              </w:rPr>
              <w:t>Component</w:t>
            </w:r>
          </w:p>
        </w:tc>
        <w:tc>
          <w:tcPr>
            <w:tcW w:w="3119" w:type="dxa"/>
            <w:vAlign w:val="center"/>
          </w:tcPr>
          <w:p w14:paraId="2424DCFB" w14:textId="616855E2" w:rsidR="002162CD" w:rsidRDefault="00126FA6" w:rsidP="00047C17">
            <w:pPr>
              <w:spacing w:line="480" w:lineRule="auto"/>
              <w:jc w:val="center"/>
              <w:rPr>
                <w:b/>
                <w:bCs/>
                <w:sz w:val="24"/>
                <w:szCs w:val="24"/>
              </w:rPr>
            </w:pPr>
            <w:r>
              <w:rPr>
                <w:b/>
                <w:bCs/>
                <w:sz w:val="24"/>
                <w:szCs w:val="24"/>
              </w:rPr>
              <w:t xml:space="preserve">Minimum </w:t>
            </w:r>
            <w:r w:rsidR="004D6877">
              <w:rPr>
                <w:b/>
                <w:bCs/>
                <w:sz w:val="24"/>
                <w:szCs w:val="24"/>
              </w:rPr>
              <w:t>Requirements</w:t>
            </w:r>
          </w:p>
        </w:tc>
        <w:tc>
          <w:tcPr>
            <w:tcW w:w="3118" w:type="dxa"/>
            <w:vAlign w:val="center"/>
          </w:tcPr>
          <w:p w14:paraId="353E620D" w14:textId="5C20E706" w:rsidR="002162CD" w:rsidRDefault="004D6877" w:rsidP="00391A58">
            <w:pPr>
              <w:spacing w:line="360" w:lineRule="auto"/>
              <w:jc w:val="center"/>
              <w:rPr>
                <w:b/>
                <w:bCs/>
                <w:sz w:val="24"/>
                <w:szCs w:val="24"/>
              </w:rPr>
            </w:pPr>
            <w:r>
              <w:rPr>
                <w:b/>
                <w:bCs/>
                <w:sz w:val="24"/>
                <w:szCs w:val="24"/>
              </w:rPr>
              <w:t>Recommended Requirements</w:t>
            </w:r>
          </w:p>
        </w:tc>
      </w:tr>
      <w:tr w:rsidR="002162CD" w14:paraId="1FB8A3C7" w14:textId="77777777" w:rsidTr="00941692">
        <w:tc>
          <w:tcPr>
            <w:tcW w:w="2410" w:type="dxa"/>
            <w:vAlign w:val="center"/>
          </w:tcPr>
          <w:p w14:paraId="18D25A02" w14:textId="7B449FFF" w:rsidR="002162CD" w:rsidRDefault="00185253" w:rsidP="00047C17">
            <w:pPr>
              <w:spacing w:line="480" w:lineRule="auto"/>
              <w:rPr>
                <w:b/>
                <w:bCs/>
                <w:sz w:val="24"/>
                <w:szCs w:val="24"/>
              </w:rPr>
            </w:pPr>
            <w:r w:rsidRPr="00185253">
              <w:rPr>
                <w:b/>
                <w:bCs/>
                <w:sz w:val="24"/>
                <w:szCs w:val="24"/>
              </w:rPr>
              <w:t>Display Resolution</w:t>
            </w:r>
          </w:p>
        </w:tc>
        <w:tc>
          <w:tcPr>
            <w:tcW w:w="3119" w:type="dxa"/>
            <w:vAlign w:val="center"/>
          </w:tcPr>
          <w:p w14:paraId="58D3C815" w14:textId="26699273" w:rsidR="002162CD" w:rsidRDefault="00727C92" w:rsidP="00047C17">
            <w:pPr>
              <w:spacing w:line="480" w:lineRule="auto"/>
              <w:jc w:val="center"/>
              <w:rPr>
                <w:b/>
                <w:bCs/>
                <w:sz w:val="24"/>
                <w:szCs w:val="24"/>
              </w:rPr>
            </w:pPr>
            <w:r w:rsidRPr="00727C92">
              <w:rPr>
                <w:b/>
                <w:bCs/>
                <w:sz w:val="24"/>
                <w:szCs w:val="24"/>
              </w:rPr>
              <w:t>1024x768 or higher</w:t>
            </w:r>
          </w:p>
        </w:tc>
        <w:tc>
          <w:tcPr>
            <w:tcW w:w="3118" w:type="dxa"/>
            <w:vAlign w:val="center"/>
          </w:tcPr>
          <w:p w14:paraId="4FAFA0CC" w14:textId="4E116B95" w:rsidR="002162CD" w:rsidRDefault="00727C92" w:rsidP="00047C17">
            <w:pPr>
              <w:spacing w:line="480" w:lineRule="auto"/>
              <w:jc w:val="center"/>
              <w:rPr>
                <w:b/>
                <w:bCs/>
                <w:sz w:val="24"/>
                <w:szCs w:val="24"/>
              </w:rPr>
            </w:pPr>
            <w:r w:rsidRPr="00727C92">
              <w:rPr>
                <w:b/>
                <w:bCs/>
                <w:sz w:val="24"/>
                <w:szCs w:val="24"/>
              </w:rPr>
              <w:t>1366x768 or higher</w:t>
            </w:r>
          </w:p>
        </w:tc>
      </w:tr>
      <w:tr w:rsidR="002162CD" w14:paraId="41F8DC6D" w14:textId="77777777" w:rsidTr="00941692">
        <w:tc>
          <w:tcPr>
            <w:tcW w:w="2410" w:type="dxa"/>
            <w:vAlign w:val="center"/>
          </w:tcPr>
          <w:p w14:paraId="096FD1D4" w14:textId="2D72BC2D" w:rsidR="002162CD" w:rsidRDefault="0034186C" w:rsidP="00047C17">
            <w:pPr>
              <w:spacing w:line="480" w:lineRule="auto"/>
              <w:rPr>
                <w:b/>
                <w:bCs/>
                <w:sz w:val="24"/>
                <w:szCs w:val="24"/>
              </w:rPr>
            </w:pPr>
            <w:r w:rsidRPr="0034186C">
              <w:rPr>
                <w:b/>
                <w:bCs/>
                <w:sz w:val="24"/>
                <w:szCs w:val="24"/>
              </w:rPr>
              <w:t>Processor</w:t>
            </w:r>
          </w:p>
        </w:tc>
        <w:tc>
          <w:tcPr>
            <w:tcW w:w="3119" w:type="dxa"/>
            <w:vAlign w:val="center"/>
          </w:tcPr>
          <w:p w14:paraId="21D15EE6" w14:textId="4FA4C139" w:rsidR="002162CD" w:rsidRDefault="007325D7" w:rsidP="00047C17">
            <w:pPr>
              <w:spacing w:line="480" w:lineRule="auto"/>
              <w:jc w:val="center"/>
              <w:rPr>
                <w:b/>
                <w:bCs/>
                <w:sz w:val="24"/>
                <w:szCs w:val="24"/>
              </w:rPr>
            </w:pPr>
            <w:r w:rsidRPr="007325D7">
              <w:rPr>
                <w:b/>
                <w:bCs/>
                <w:sz w:val="24"/>
                <w:szCs w:val="24"/>
              </w:rPr>
              <w:t>Intel Core i3 or equivalent</w:t>
            </w:r>
            <w:r w:rsidRPr="007325D7">
              <w:rPr>
                <w:b/>
                <w:bCs/>
                <w:sz w:val="24"/>
                <w:szCs w:val="24"/>
              </w:rPr>
              <w:tab/>
            </w:r>
          </w:p>
        </w:tc>
        <w:tc>
          <w:tcPr>
            <w:tcW w:w="3118" w:type="dxa"/>
            <w:vAlign w:val="center"/>
          </w:tcPr>
          <w:p w14:paraId="78326FD3" w14:textId="46BBFC07" w:rsidR="002162CD" w:rsidRDefault="007325D7" w:rsidP="00047C17">
            <w:pPr>
              <w:spacing w:line="480" w:lineRule="auto"/>
              <w:jc w:val="center"/>
              <w:rPr>
                <w:b/>
                <w:bCs/>
                <w:sz w:val="24"/>
                <w:szCs w:val="24"/>
              </w:rPr>
            </w:pPr>
            <w:r w:rsidRPr="007325D7">
              <w:rPr>
                <w:b/>
                <w:bCs/>
                <w:sz w:val="24"/>
                <w:szCs w:val="24"/>
              </w:rPr>
              <w:t>Intel Core i5 or equivalent</w:t>
            </w:r>
          </w:p>
        </w:tc>
      </w:tr>
      <w:tr w:rsidR="002162CD" w14:paraId="725CAB29" w14:textId="77777777" w:rsidTr="00941692">
        <w:tc>
          <w:tcPr>
            <w:tcW w:w="2410" w:type="dxa"/>
            <w:vAlign w:val="center"/>
          </w:tcPr>
          <w:p w14:paraId="032D154C" w14:textId="5A552D32" w:rsidR="002162CD" w:rsidRDefault="0034186C" w:rsidP="00047C17">
            <w:pPr>
              <w:spacing w:line="480" w:lineRule="auto"/>
              <w:rPr>
                <w:b/>
                <w:bCs/>
                <w:sz w:val="24"/>
                <w:szCs w:val="24"/>
              </w:rPr>
            </w:pPr>
            <w:r w:rsidRPr="0034186C">
              <w:rPr>
                <w:b/>
                <w:bCs/>
                <w:sz w:val="24"/>
                <w:szCs w:val="24"/>
              </w:rPr>
              <w:t>RAM</w:t>
            </w:r>
          </w:p>
        </w:tc>
        <w:tc>
          <w:tcPr>
            <w:tcW w:w="3119" w:type="dxa"/>
            <w:vAlign w:val="center"/>
          </w:tcPr>
          <w:p w14:paraId="7396B3F6" w14:textId="196AA868" w:rsidR="002162CD" w:rsidRDefault="007325D7" w:rsidP="00047C17">
            <w:pPr>
              <w:spacing w:line="480" w:lineRule="auto"/>
              <w:jc w:val="center"/>
              <w:rPr>
                <w:b/>
                <w:bCs/>
                <w:sz w:val="24"/>
                <w:szCs w:val="24"/>
              </w:rPr>
            </w:pPr>
            <w:r w:rsidRPr="007325D7">
              <w:rPr>
                <w:b/>
                <w:bCs/>
                <w:sz w:val="24"/>
                <w:szCs w:val="24"/>
              </w:rPr>
              <w:t>4GB</w:t>
            </w:r>
          </w:p>
        </w:tc>
        <w:tc>
          <w:tcPr>
            <w:tcW w:w="3118" w:type="dxa"/>
            <w:vAlign w:val="center"/>
          </w:tcPr>
          <w:p w14:paraId="7782DCC7" w14:textId="31581966" w:rsidR="002162CD" w:rsidRDefault="007325D7" w:rsidP="00047C17">
            <w:pPr>
              <w:spacing w:line="480" w:lineRule="auto"/>
              <w:jc w:val="center"/>
              <w:rPr>
                <w:b/>
                <w:bCs/>
                <w:sz w:val="24"/>
                <w:szCs w:val="24"/>
              </w:rPr>
            </w:pPr>
            <w:r w:rsidRPr="007325D7">
              <w:rPr>
                <w:b/>
                <w:bCs/>
                <w:sz w:val="24"/>
                <w:szCs w:val="24"/>
              </w:rPr>
              <w:t>8GB or higher</w:t>
            </w:r>
          </w:p>
        </w:tc>
      </w:tr>
      <w:tr w:rsidR="002162CD" w14:paraId="098A9A47" w14:textId="77777777" w:rsidTr="00941692">
        <w:tc>
          <w:tcPr>
            <w:tcW w:w="2410" w:type="dxa"/>
            <w:vAlign w:val="center"/>
          </w:tcPr>
          <w:p w14:paraId="681F413F" w14:textId="5DDCCC0A" w:rsidR="002162CD" w:rsidRDefault="0034186C" w:rsidP="00047C17">
            <w:pPr>
              <w:spacing w:line="480" w:lineRule="auto"/>
              <w:rPr>
                <w:b/>
                <w:bCs/>
                <w:sz w:val="24"/>
                <w:szCs w:val="24"/>
              </w:rPr>
            </w:pPr>
            <w:r w:rsidRPr="0034186C">
              <w:rPr>
                <w:b/>
                <w:bCs/>
                <w:sz w:val="24"/>
                <w:szCs w:val="24"/>
              </w:rPr>
              <w:t>Storage</w:t>
            </w:r>
          </w:p>
        </w:tc>
        <w:tc>
          <w:tcPr>
            <w:tcW w:w="3119" w:type="dxa"/>
            <w:vAlign w:val="center"/>
          </w:tcPr>
          <w:p w14:paraId="121709BF" w14:textId="36962F13" w:rsidR="002162CD" w:rsidRDefault="007325D7" w:rsidP="00047C17">
            <w:pPr>
              <w:spacing w:line="480" w:lineRule="auto"/>
              <w:jc w:val="center"/>
              <w:rPr>
                <w:b/>
                <w:bCs/>
                <w:sz w:val="24"/>
                <w:szCs w:val="24"/>
              </w:rPr>
            </w:pPr>
            <w:r w:rsidRPr="007325D7">
              <w:rPr>
                <w:b/>
                <w:bCs/>
                <w:sz w:val="24"/>
                <w:szCs w:val="24"/>
              </w:rPr>
              <w:t>128GB HDD/SSD</w:t>
            </w:r>
          </w:p>
        </w:tc>
        <w:tc>
          <w:tcPr>
            <w:tcW w:w="3118" w:type="dxa"/>
            <w:vAlign w:val="center"/>
          </w:tcPr>
          <w:p w14:paraId="18DDA188" w14:textId="0E5CC7C7" w:rsidR="002162CD" w:rsidRDefault="00727C92" w:rsidP="00047C17">
            <w:pPr>
              <w:spacing w:line="480" w:lineRule="auto"/>
              <w:jc w:val="center"/>
              <w:rPr>
                <w:b/>
                <w:bCs/>
                <w:sz w:val="24"/>
                <w:szCs w:val="24"/>
              </w:rPr>
            </w:pPr>
            <w:r w:rsidRPr="00727C92">
              <w:rPr>
                <w:b/>
                <w:bCs/>
                <w:sz w:val="24"/>
                <w:szCs w:val="24"/>
              </w:rPr>
              <w:t>256GB SSD or higher</w:t>
            </w:r>
          </w:p>
        </w:tc>
      </w:tr>
      <w:tr w:rsidR="002162CD" w14:paraId="6EC58F88" w14:textId="77777777" w:rsidTr="00941692">
        <w:tc>
          <w:tcPr>
            <w:tcW w:w="2410" w:type="dxa"/>
            <w:vAlign w:val="center"/>
          </w:tcPr>
          <w:p w14:paraId="254D4E4A" w14:textId="20DF1F8D" w:rsidR="002162CD" w:rsidRDefault="00EA1457" w:rsidP="00047C17">
            <w:pPr>
              <w:spacing w:line="480" w:lineRule="auto"/>
              <w:rPr>
                <w:b/>
                <w:bCs/>
                <w:sz w:val="24"/>
                <w:szCs w:val="24"/>
              </w:rPr>
            </w:pPr>
            <w:r w:rsidRPr="00EA1457">
              <w:rPr>
                <w:b/>
                <w:bCs/>
                <w:sz w:val="24"/>
                <w:szCs w:val="24"/>
              </w:rPr>
              <w:t>Internet Connection</w:t>
            </w:r>
          </w:p>
        </w:tc>
        <w:tc>
          <w:tcPr>
            <w:tcW w:w="3119" w:type="dxa"/>
            <w:vAlign w:val="center"/>
          </w:tcPr>
          <w:p w14:paraId="21C14513" w14:textId="0A7AD547" w:rsidR="002162CD" w:rsidRDefault="00952D1A" w:rsidP="00047C17">
            <w:pPr>
              <w:spacing w:line="480" w:lineRule="auto"/>
              <w:jc w:val="center"/>
              <w:rPr>
                <w:b/>
                <w:bCs/>
                <w:sz w:val="24"/>
                <w:szCs w:val="24"/>
              </w:rPr>
            </w:pPr>
            <w:r>
              <w:rPr>
                <w:b/>
                <w:bCs/>
                <w:sz w:val="24"/>
                <w:szCs w:val="24"/>
              </w:rPr>
              <w:t>WIFI/LAN Connection</w:t>
            </w:r>
          </w:p>
        </w:tc>
        <w:tc>
          <w:tcPr>
            <w:tcW w:w="3118" w:type="dxa"/>
            <w:vAlign w:val="center"/>
          </w:tcPr>
          <w:p w14:paraId="0E83BBBA" w14:textId="0E164DD8" w:rsidR="002162CD" w:rsidRDefault="00952D1A" w:rsidP="00047C17">
            <w:pPr>
              <w:spacing w:line="480" w:lineRule="auto"/>
              <w:jc w:val="center"/>
              <w:rPr>
                <w:b/>
                <w:bCs/>
                <w:sz w:val="24"/>
                <w:szCs w:val="24"/>
              </w:rPr>
            </w:pPr>
            <w:r>
              <w:rPr>
                <w:b/>
                <w:bCs/>
                <w:sz w:val="24"/>
                <w:szCs w:val="24"/>
              </w:rPr>
              <w:t>WIFI/LAN Connection</w:t>
            </w:r>
          </w:p>
        </w:tc>
      </w:tr>
      <w:tr w:rsidR="00EA1457" w14:paraId="026C9078" w14:textId="77777777" w:rsidTr="00941692">
        <w:tc>
          <w:tcPr>
            <w:tcW w:w="2410" w:type="dxa"/>
            <w:vAlign w:val="center"/>
          </w:tcPr>
          <w:p w14:paraId="016EB92E" w14:textId="569AD3CE" w:rsidR="00EA1457" w:rsidRPr="00EA1457" w:rsidRDefault="00054FFA" w:rsidP="00047C17">
            <w:pPr>
              <w:spacing w:line="480" w:lineRule="auto"/>
              <w:rPr>
                <w:b/>
                <w:bCs/>
                <w:sz w:val="24"/>
                <w:szCs w:val="24"/>
              </w:rPr>
            </w:pPr>
            <w:r>
              <w:rPr>
                <w:b/>
                <w:bCs/>
                <w:sz w:val="24"/>
                <w:szCs w:val="24"/>
              </w:rPr>
              <w:t>Microphone</w:t>
            </w:r>
          </w:p>
        </w:tc>
        <w:tc>
          <w:tcPr>
            <w:tcW w:w="3119" w:type="dxa"/>
            <w:vAlign w:val="center"/>
          </w:tcPr>
          <w:p w14:paraId="0FC2C6BF" w14:textId="05184464" w:rsidR="00EA1457" w:rsidRDefault="004A3B88" w:rsidP="00047C17">
            <w:pPr>
              <w:spacing w:line="480" w:lineRule="auto"/>
              <w:jc w:val="center"/>
              <w:rPr>
                <w:b/>
                <w:bCs/>
                <w:sz w:val="24"/>
                <w:szCs w:val="24"/>
              </w:rPr>
            </w:pPr>
            <w:r w:rsidRPr="004A3B88">
              <w:rPr>
                <w:b/>
                <w:bCs/>
                <w:sz w:val="24"/>
                <w:szCs w:val="24"/>
              </w:rPr>
              <w:t>Basic microphone</w:t>
            </w:r>
          </w:p>
        </w:tc>
        <w:tc>
          <w:tcPr>
            <w:tcW w:w="3118" w:type="dxa"/>
            <w:vAlign w:val="center"/>
          </w:tcPr>
          <w:p w14:paraId="3E4F473C" w14:textId="709B94CC" w:rsidR="00EA1457" w:rsidRDefault="00564F91" w:rsidP="00047C17">
            <w:pPr>
              <w:spacing w:line="480" w:lineRule="auto"/>
              <w:jc w:val="center"/>
              <w:rPr>
                <w:b/>
                <w:bCs/>
                <w:sz w:val="24"/>
                <w:szCs w:val="24"/>
              </w:rPr>
            </w:pPr>
            <w:r w:rsidRPr="00564F91">
              <w:rPr>
                <w:b/>
                <w:bCs/>
                <w:sz w:val="24"/>
                <w:szCs w:val="24"/>
              </w:rPr>
              <w:t>Noise-canceling microphone</w:t>
            </w:r>
          </w:p>
        </w:tc>
      </w:tr>
      <w:tr w:rsidR="00047C17" w14:paraId="14DF72DD" w14:textId="77777777" w:rsidTr="00941692">
        <w:tc>
          <w:tcPr>
            <w:tcW w:w="2410" w:type="dxa"/>
            <w:vAlign w:val="center"/>
          </w:tcPr>
          <w:p w14:paraId="624F0073" w14:textId="545CA023" w:rsidR="00047C17" w:rsidRDefault="00047C17" w:rsidP="00047C17">
            <w:pPr>
              <w:spacing w:line="480" w:lineRule="auto"/>
              <w:rPr>
                <w:b/>
                <w:bCs/>
                <w:sz w:val="24"/>
                <w:szCs w:val="24"/>
              </w:rPr>
            </w:pPr>
            <w:r>
              <w:rPr>
                <w:b/>
                <w:bCs/>
                <w:sz w:val="24"/>
                <w:szCs w:val="24"/>
              </w:rPr>
              <w:t>Camera</w:t>
            </w:r>
          </w:p>
        </w:tc>
        <w:tc>
          <w:tcPr>
            <w:tcW w:w="3119" w:type="dxa"/>
            <w:vAlign w:val="center"/>
          </w:tcPr>
          <w:p w14:paraId="0BD1256E" w14:textId="67D6FEA7" w:rsidR="00047C17" w:rsidRDefault="00512B1A" w:rsidP="00047C17">
            <w:pPr>
              <w:spacing w:line="480" w:lineRule="auto"/>
              <w:jc w:val="center"/>
              <w:rPr>
                <w:b/>
                <w:bCs/>
                <w:sz w:val="24"/>
                <w:szCs w:val="24"/>
              </w:rPr>
            </w:pPr>
            <w:r w:rsidRPr="00512B1A">
              <w:rPr>
                <w:b/>
                <w:bCs/>
                <w:sz w:val="24"/>
                <w:szCs w:val="24"/>
              </w:rPr>
              <w:t>Basic webcam</w:t>
            </w:r>
          </w:p>
        </w:tc>
        <w:tc>
          <w:tcPr>
            <w:tcW w:w="3118" w:type="dxa"/>
            <w:vAlign w:val="center"/>
          </w:tcPr>
          <w:p w14:paraId="7195A4C8" w14:textId="662356FC" w:rsidR="00047C17" w:rsidRDefault="004A3B88" w:rsidP="00047C17">
            <w:pPr>
              <w:spacing w:line="480" w:lineRule="auto"/>
              <w:jc w:val="center"/>
              <w:rPr>
                <w:b/>
                <w:bCs/>
                <w:sz w:val="24"/>
                <w:szCs w:val="24"/>
              </w:rPr>
            </w:pPr>
            <w:r w:rsidRPr="004A3B88">
              <w:rPr>
                <w:b/>
                <w:bCs/>
                <w:sz w:val="24"/>
                <w:szCs w:val="24"/>
              </w:rPr>
              <w:t xml:space="preserve">HD webcam </w:t>
            </w:r>
          </w:p>
        </w:tc>
      </w:tr>
    </w:tbl>
    <w:p w14:paraId="40F62BE1" w14:textId="77777777" w:rsidR="00C62167" w:rsidRDefault="00C62167" w:rsidP="008A7AAF">
      <w:pPr>
        <w:spacing w:line="480" w:lineRule="auto"/>
        <w:jc w:val="both"/>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122"/>
        <w:gridCol w:w="2976"/>
        <w:gridCol w:w="3532"/>
      </w:tblGrid>
      <w:tr w:rsidR="00545FB6" w14:paraId="27A2D4A5" w14:textId="2E073EDB" w:rsidTr="00243F58">
        <w:tc>
          <w:tcPr>
            <w:tcW w:w="8630" w:type="dxa"/>
            <w:gridSpan w:val="3"/>
            <w:vAlign w:val="center"/>
          </w:tcPr>
          <w:p w14:paraId="67031D51" w14:textId="5EADF768" w:rsidR="00545FB6" w:rsidRDefault="00545FB6" w:rsidP="00695402">
            <w:pPr>
              <w:spacing w:line="480" w:lineRule="auto"/>
              <w:jc w:val="center"/>
              <w:rPr>
                <w:b/>
                <w:bCs/>
                <w:sz w:val="24"/>
                <w:szCs w:val="24"/>
              </w:rPr>
            </w:pPr>
            <w:r>
              <w:rPr>
                <w:b/>
                <w:bCs/>
                <w:sz w:val="24"/>
                <w:szCs w:val="24"/>
              </w:rPr>
              <w:t>Software Specification</w:t>
            </w:r>
          </w:p>
        </w:tc>
      </w:tr>
      <w:tr w:rsidR="00545FB6" w14:paraId="7C5DD1DF" w14:textId="6302EC53" w:rsidTr="00970525">
        <w:tc>
          <w:tcPr>
            <w:tcW w:w="2122" w:type="dxa"/>
          </w:tcPr>
          <w:p w14:paraId="2CC47A56" w14:textId="3B60BCF9" w:rsidR="00545FB6" w:rsidRDefault="00545FB6" w:rsidP="008A7AAF">
            <w:pPr>
              <w:spacing w:line="480" w:lineRule="auto"/>
              <w:jc w:val="both"/>
              <w:rPr>
                <w:b/>
                <w:bCs/>
                <w:sz w:val="24"/>
                <w:szCs w:val="24"/>
              </w:rPr>
            </w:pPr>
            <w:r>
              <w:rPr>
                <w:b/>
                <w:bCs/>
                <w:sz w:val="24"/>
                <w:szCs w:val="24"/>
              </w:rPr>
              <w:t>Operating System</w:t>
            </w:r>
          </w:p>
        </w:tc>
        <w:tc>
          <w:tcPr>
            <w:tcW w:w="2976" w:type="dxa"/>
          </w:tcPr>
          <w:p w14:paraId="0895F828" w14:textId="090B9927" w:rsidR="00545FB6" w:rsidRDefault="00545FB6" w:rsidP="008A7AAF">
            <w:pPr>
              <w:spacing w:line="480" w:lineRule="auto"/>
              <w:jc w:val="both"/>
              <w:rPr>
                <w:b/>
                <w:bCs/>
                <w:sz w:val="24"/>
                <w:szCs w:val="24"/>
              </w:rPr>
            </w:pPr>
            <w:r w:rsidRPr="00545FB6">
              <w:rPr>
                <w:b/>
                <w:bCs/>
                <w:sz w:val="24"/>
                <w:szCs w:val="24"/>
              </w:rPr>
              <w:t>Windows 10, macOS 10.13</w:t>
            </w:r>
          </w:p>
        </w:tc>
        <w:tc>
          <w:tcPr>
            <w:tcW w:w="3532" w:type="dxa"/>
          </w:tcPr>
          <w:p w14:paraId="02311608" w14:textId="1930E49E" w:rsidR="00545FB6" w:rsidRPr="00626C3C" w:rsidRDefault="00626C3C" w:rsidP="008A7AAF">
            <w:pPr>
              <w:spacing w:line="480" w:lineRule="auto"/>
              <w:jc w:val="both"/>
              <w:rPr>
                <w:b/>
                <w:bCs/>
                <w:color w:val="374151"/>
                <w:sz w:val="24"/>
                <w:szCs w:val="24"/>
              </w:rPr>
            </w:pPr>
            <w:r w:rsidRPr="00626C3C">
              <w:rPr>
                <w:b/>
                <w:bCs/>
                <w:color w:val="374151"/>
                <w:sz w:val="24"/>
                <w:szCs w:val="24"/>
              </w:rPr>
              <w:t>Windows 10, macOS 10.15</w:t>
            </w:r>
          </w:p>
        </w:tc>
      </w:tr>
      <w:tr w:rsidR="00545FB6" w14:paraId="7BC982CC" w14:textId="47F5EBF5" w:rsidTr="00970525">
        <w:tc>
          <w:tcPr>
            <w:tcW w:w="2122" w:type="dxa"/>
          </w:tcPr>
          <w:p w14:paraId="364952D2" w14:textId="13DFDFDD" w:rsidR="00545FB6" w:rsidRDefault="00545FB6" w:rsidP="008A7AAF">
            <w:pPr>
              <w:spacing w:line="480" w:lineRule="auto"/>
              <w:jc w:val="both"/>
              <w:rPr>
                <w:b/>
                <w:bCs/>
                <w:sz w:val="24"/>
                <w:szCs w:val="24"/>
              </w:rPr>
            </w:pPr>
            <w:r>
              <w:rPr>
                <w:b/>
                <w:bCs/>
                <w:sz w:val="24"/>
                <w:szCs w:val="24"/>
              </w:rPr>
              <w:t>Browser</w:t>
            </w:r>
          </w:p>
        </w:tc>
        <w:tc>
          <w:tcPr>
            <w:tcW w:w="2976" w:type="dxa"/>
          </w:tcPr>
          <w:p w14:paraId="35FB110A" w14:textId="17EF0FC4" w:rsidR="00545FB6" w:rsidRDefault="00373E26" w:rsidP="00391A58">
            <w:pPr>
              <w:spacing w:line="360" w:lineRule="auto"/>
              <w:jc w:val="both"/>
              <w:rPr>
                <w:b/>
                <w:bCs/>
                <w:sz w:val="24"/>
                <w:szCs w:val="24"/>
              </w:rPr>
            </w:pPr>
            <w:r w:rsidRPr="00373E26">
              <w:rPr>
                <w:b/>
                <w:bCs/>
                <w:sz w:val="24"/>
                <w:szCs w:val="24"/>
              </w:rPr>
              <w:t>Google Chrome, Mozilla Firefox, Safari</w:t>
            </w:r>
          </w:p>
        </w:tc>
        <w:tc>
          <w:tcPr>
            <w:tcW w:w="3532" w:type="dxa"/>
          </w:tcPr>
          <w:p w14:paraId="4069E654" w14:textId="06D44C32" w:rsidR="00545FB6" w:rsidRDefault="00373E26" w:rsidP="00391A58">
            <w:pPr>
              <w:spacing w:line="360" w:lineRule="auto"/>
              <w:jc w:val="both"/>
              <w:rPr>
                <w:b/>
                <w:bCs/>
                <w:sz w:val="24"/>
                <w:szCs w:val="24"/>
              </w:rPr>
            </w:pPr>
            <w:r w:rsidRPr="00373E26">
              <w:rPr>
                <w:b/>
                <w:bCs/>
                <w:sz w:val="24"/>
                <w:szCs w:val="24"/>
              </w:rPr>
              <w:t>Google Chrome, Mozilla Firefox, Safari</w:t>
            </w:r>
          </w:p>
        </w:tc>
      </w:tr>
    </w:tbl>
    <w:p w14:paraId="4951E9FC" w14:textId="77777777" w:rsidR="00391A58" w:rsidRDefault="00391A58" w:rsidP="008A7AAF">
      <w:pPr>
        <w:spacing w:line="480" w:lineRule="auto"/>
        <w:jc w:val="both"/>
        <w:rPr>
          <w:rFonts w:ascii="Times New Roman" w:hAnsi="Times New Roman" w:cs="Times New Roman"/>
          <w:b/>
          <w:bCs/>
          <w:sz w:val="24"/>
          <w:szCs w:val="24"/>
        </w:rPr>
      </w:pPr>
    </w:p>
    <w:p w14:paraId="33E1FCFE" w14:textId="7FE93279" w:rsidR="003C2943" w:rsidRPr="003C2943" w:rsidRDefault="003C2943" w:rsidP="003E3C57">
      <w:pPr>
        <w:spacing w:line="480" w:lineRule="auto"/>
        <w:ind w:firstLine="720"/>
        <w:jc w:val="both"/>
        <w:rPr>
          <w:rFonts w:ascii="Times New Roman" w:hAnsi="Times New Roman" w:cs="Times New Roman"/>
          <w:sz w:val="24"/>
          <w:szCs w:val="24"/>
        </w:rPr>
      </w:pPr>
      <w:r w:rsidRPr="003C2943">
        <w:rPr>
          <w:rFonts w:ascii="Times New Roman" w:hAnsi="Times New Roman" w:cs="Times New Roman"/>
          <w:sz w:val="24"/>
          <w:szCs w:val="24"/>
        </w:rPr>
        <w:t xml:space="preserve">The table provided contains a comprehensive set of system specifications necessary for the smooth and successful execution of the </w:t>
      </w:r>
      <w:r w:rsidR="00C31C71">
        <w:rPr>
          <w:rFonts w:ascii="Times New Roman" w:hAnsi="Times New Roman" w:cs="Times New Roman"/>
          <w:sz w:val="24"/>
          <w:szCs w:val="24"/>
        </w:rPr>
        <w:t>plug-in</w:t>
      </w:r>
      <w:r w:rsidRPr="003C2943">
        <w:rPr>
          <w:rFonts w:ascii="Times New Roman" w:hAnsi="Times New Roman" w:cs="Times New Roman"/>
          <w:sz w:val="24"/>
          <w:szCs w:val="24"/>
        </w:rPr>
        <w:t xml:space="preserve">. The list encompasses specs for the following components: display resolution, CPUs, memory, storage, internet connection, microphone, camera, operating system, and browser. It is vital to bear in mind that the </w:t>
      </w:r>
      <w:proofErr w:type="gramStart"/>
      <w:r w:rsidRPr="003C2943">
        <w:rPr>
          <w:rFonts w:ascii="Times New Roman" w:hAnsi="Times New Roman" w:cs="Times New Roman"/>
          <w:sz w:val="24"/>
          <w:szCs w:val="24"/>
        </w:rPr>
        <w:t>researches</w:t>
      </w:r>
      <w:proofErr w:type="gramEnd"/>
      <w:r w:rsidRPr="003C2943">
        <w:rPr>
          <w:rFonts w:ascii="Times New Roman" w:hAnsi="Times New Roman" w:cs="Times New Roman"/>
          <w:sz w:val="24"/>
          <w:szCs w:val="24"/>
        </w:rPr>
        <w:t> precisely selected and tested the specifications to ensure the system functions flawless and without any glitches or issues.</w:t>
      </w:r>
    </w:p>
    <w:p w14:paraId="590AEB17" w14:textId="4CEBCACF" w:rsidR="003B2F36" w:rsidRDefault="003B2F36"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Relevance of Technologies</w:t>
      </w:r>
    </w:p>
    <w:tbl>
      <w:tblPr>
        <w:tblStyle w:val="TableGrid"/>
        <w:tblW w:w="5000" w:type="pct"/>
        <w:tblLook w:val="04A0" w:firstRow="1" w:lastRow="0" w:firstColumn="1" w:lastColumn="0" w:noHBand="0" w:noVBand="1"/>
      </w:tblPr>
      <w:tblGrid>
        <w:gridCol w:w="2689"/>
        <w:gridCol w:w="5941"/>
      </w:tblGrid>
      <w:tr w:rsidR="00792C9A" w14:paraId="6E3FBABB" w14:textId="77777777" w:rsidTr="00312258">
        <w:tc>
          <w:tcPr>
            <w:tcW w:w="5000" w:type="pct"/>
            <w:gridSpan w:val="2"/>
            <w:vAlign w:val="bottom"/>
          </w:tcPr>
          <w:p w14:paraId="6A4182B1" w14:textId="6BA3445C" w:rsidR="00792C9A" w:rsidRDefault="00312258" w:rsidP="00312258">
            <w:pPr>
              <w:spacing w:line="480" w:lineRule="auto"/>
              <w:jc w:val="center"/>
              <w:rPr>
                <w:b/>
                <w:bCs/>
                <w:sz w:val="24"/>
                <w:szCs w:val="24"/>
              </w:rPr>
            </w:pPr>
            <w:r>
              <w:rPr>
                <w:b/>
                <w:bCs/>
                <w:sz w:val="24"/>
                <w:szCs w:val="24"/>
              </w:rPr>
              <w:t>Software</w:t>
            </w:r>
          </w:p>
        </w:tc>
      </w:tr>
      <w:tr w:rsidR="00792C9A" w14:paraId="04328662" w14:textId="77777777" w:rsidTr="0093433C">
        <w:tc>
          <w:tcPr>
            <w:tcW w:w="1558" w:type="pct"/>
          </w:tcPr>
          <w:p w14:paraId="1DEB907F" w14:textId="7206D021" w:rsidR="00312258" w:rsidRDefault="00312258" w:rsidP="008A7AAF">
            <w:pPr>
              <w:spacing w:line="480" w:lineRule="auto"/>
              <w:jc w:val="both"/>
              <w:rPr>
                <w:b/>
                <w:bCs/>
                <w:sz w:val="24"/>
                <w:szCs w:val="24"/>
              </w:rPr>
            </w:pPr>
            <w:proofErr w:type="spellStart"/>
            <w:r>
              <w:rPr>
                <w:b/>
                <w:bCs/>
                <w:sz w:val="24"/>
                <w:szCs w:val="24"/>
              </w:rPr>
              <w:t>VScode</w:t>
            </w:r>
            <w:proofErr w:type="spellEnd"/>
          </w:p>
        </w:tc>
        <w:tc>
          <w:tcPr>
            <w:tcW w:w="3442" w:type="pct"/>
          </w:tcPr>
          <w:p w14:paraId="711315A6" w14:textId="45F494EC" w:rsidR="00792C9A" w:rsidRDefault="008F474D" w:rsidP="008A7AAF">
            <w:pPr>
              <w:spacing w:line="480" w:lineRule="auto"/>
              <w:jc w:val="both"/>
              <w:rPr>
                <w:b/>
                <w:bCs/>
                <w:sz w:val="24"/>
                <w:szCs w:val="24"/>
              </w:rPr>
            </w:pPr>
            <w:r w:rsidRPr="008F474D">
              <w:rPr>
                <w:b/>
                <w:bCs/>
                <w:sz w:val="24"/>
                <w:szCs w:val="24"/>
              </w:rPr>
              <w:t>is an extensively utilized source code editor that is well-known for its comprehensive debugging capabilities, wide-ranging language support, and extensibility. Because of its robustness and seamless integration with version control systems, it is highly regarded among developers.</w:t>
            </w:r>
          </w:p>
        </w:tc>
      </w:tr>
      <w:tr w:rsidR="00792C9A" w14:paraId="0CDDB053" w14:textId="77777777" w:rsidTr="0093433C">
        <w:tc>
          <w:tcPr>
            <w:tcW w:w="1558" w:type="pct"/>
          </w:tcPr>
          <w:p w14:paraId="215A017F" w14:textId="73E8BE22" w:rsidR="00792C9A" w:rsidRDefault="00F46C95" w:rsidP="008A7AAF">
            <w:pPr>
              <w:spacing w:line="480" w:lineRule="auto"/>
              <w:jc w:val="both"/>
              <w:rPr>
                <w:b/>
                <w:bCs/>
                <w:sz w:val="24"/>
                <w:szCs w:val="24"/>
              </w:rPr>
            </w:pPr>
            <w:r>
              <w:rPr>
                <w:b/>
                <w:bCs/>
                <w:sz w:val="24"/>
                <w:szCs w:val="24"/>
              </w:rPr>
              <w:t>Figma</w:t>
            </w:r>
          </w:p>
        </w:tc>
        <w:tc>
          <w:tcPr>
            <w:tcW w:w="3442" w:type="pct"/>
          </w:tcPr>
          <w:p w14:paraId="14F818D7" w14:textId="2000C7C2" w:rsidR="00792C9A" w:rsidRDefault="00E464D7" w:rsidP="008A7AAF">
            <w:pPr>
              <w:spacing w:line="480" w:lineRule="auto"/>
              <w:jc w:val="both"/>
              <w:rPr>
                <w:b/>
                <w:bCs/>
                <w:sz w:val="24"/>
                <w:szCs w:val="24"/>
              </w:rPr>
            </w:pPr>
            <w:r w:rsidRPr="00E464D7">
              <w:rPr>
                <w:b/>
                <w:bCs/>
                <w:sz w:val="24"/>
                <w:szCs w:val="24"/>
              </w:rPr>
              <w:t>A web-based design tool facilitates interface design, prototyping, and collaborative work. The real-time collaboration features of this software enable numerous users to work together on design projects at the same time, which makes it a preferred option for design teams.</w:t>
            </w:r>
          </w:p>
        </w:tc>
      </w:tr>
      <w:tr w:rsidR="00792C9A" w14:paraId="3ECA17FB" w14:textId="77777777" w:rsidTr="0093433C">
        <w:tc>
          <w:tcPr>
            <w:tcW w:w="1558" w:type="pct"/>
          </w:tcPr>
          <w:p w14:paraId="2FC206D1" w14:textId="45F9F693" w:rsidR="00792C9A" w:rsidRDefault="00F46C95" w:rsidP="008A7AAF">
            <w:pPr>
              <w:spacing w:line="480" w:lineRule="auto"/>
              <w:jc w:val="both"/>
              <w:rPr>
                <w:b/>
                <w:bCs/>
                <w:sz w:val="24"/>
                <w:szCs w:val="24"/>
              </w:rPr>
            </w:pPr>
            <w:r>
              <w:rPr>
                <w:b/>
                <w:bCs/>
                <w:sz w:val="24"/>
                <w:szCs w:val="24"/>
              </w:rPr>
              <w:t>Canva</w:t>
            </w:r>
          </w:p>
        </w:tc>
        <w:tc>
          <w:tcPr>
            <w:tcW w:w="3442" w:type="pct"/>
          </w:tcPr>
          <w:p w14:paraId="418C4F46" w14:textId="49CA3E14" w:rsidR="00792C9A" w:rsidRDefault="00EE3A67" w:rsidP="008A7AAF">
            <w:pPr>
              <w:spacing w:line="480" w:lineRule="auto"/>
              <w:jc w:val="both"/>
              <w:rPr>
                <w:b/>
                <w:bCs/>
                <w:sz w:val="24"/>
                <w:szCs w:val="24"/>
              </w:rPr>
            </w:pPr>
            <w:proofErr w:type="gramStart"/>
            <w:r w:rsidRPr="00EE3A67">
              <w:rPr>
                <w:b/>
                <w:bCs/>
                <w:sz w:val="24"/>
                <w:szCs w:val="24"/>
              </w:rPr>
              <w:t>A visual design platform,</w:t>
            </w:r>
            <w:proofErr w:type="gramEnd"/>
            <w:r w:rsidRPr="00EE3A67">
              <w:rPr>
                <w:b/>
                <w:bCs/>
                <w:sz w:val="24"/>
                <w:szCs w:val="24"/>
              </w:rPr>
              <w:t xml:space="preserve"> provides a user-friendly interface and a comprehensive collection of templates and design components. It enables the production of diverse visual materials, such as presentations, social media graphics, and posters.</w:t>
            </w:r>
          </w:p>
        </w:tc>
      </w:tr>
      <w:tr w:rsidR="00792C9A" w14:paraId="7691AC0D" w14:textId="77777777" w:rsidTr="0093433C">
        <w:tc>
          <w:tcPr>
            <w:tcW w:w="1558" w:type="pct"/>
          </w:tcPr>
          <w:p w14:paraId="6A06D312" w14:textId="5BE9444A" w:rsidR="00792C9A" w:rsidRDefault="00F46C95" w:rsidP="008A7AAF">
            <w:pPr>
              <w:spacing w:line="480" w:lineRule="auto"/>
              <w:jc w:val="both"/>
              <w:rPr>
                <w:b/>
                <w:bCs/>
                <w:sz w:val="24"/>
                <w:szCs w:val="24"/>
              </w:rPr>
            </w:pPr>
            <w:r>
              <w:rPr>
                <w:b/>
                <w:bCs/>
                <w:sz w:val="24"/>
                <w:szCs w:val="24"/>
              </w:rPr>
              <w:t>Adobe Photoshop</w:t>
            </w:r>
          </w:p>
        </w:tc>
        <w:tc>
          <w:tcPr>
            <w:tcW w:w="3442" w:type="pct"/>
          </w:tcPr>
          <w:p w14:paraId="22DC400B" w14:textId="4D3CB2A1" w:rsidR="00792C9A" w:rsidRDefault="000236E3" w:rsidP="008A7AAF">
            <w:pPr>
              <w:spacing w:line="480" w:lineRule="auto"/>
              <w:jc w:val="both"/>
              <w:rPr>
                <w:b/>
                <w:bCs/>
                <w:sz w:val="24"/>
                <w:szCs w:val="24"/>
              </w:rPr>
            </w:pPr>
            <w:r>
              <w:rPr>
                <w:b/>
                <w:bCs/>
                <w:sz w:val="24"/>
                <w:szCs w:val="24"/>
              </w:rPr>
              <w:t>I</w:t>
            </w:r>
            <w:r w:rsidRPr="000236E3">
              <w:rPr>
                <w:b/>
                <w:bCs/>
                <w:sz w:val="24"/>
                <w:szCs w:val="24"/>
              </w:rPr>
              <w:t xml:space="preserve">s a robust raster graphics editor that is used for photo editing, graphic design, and digital art. Renowned for its </w:t>
            </w:r>
            <w:r w:rsidRPr="000236E3">
              <w:rPr>
                <w:b/>
                <w:bCs/>
                <w:sz w:val="24"/>
                <w:szCs w:val="24"/>
              </w:rPr>
              <w:lastRenderedPageBreak/>
              <w:t>comprehensive range of features, Photoshop continues to be an essential tool in the creative sector.</w:t>
            </w:r>
          </w:p>
        </w:tc>
      </w:tr>
      <w:tr w:rsidR="00792C9A" w14:paraId="439A34FE" w14:textId="77777777" w:rsidTr="0093433C">
        <w:tc>
          <w:tcPr>
            <w:tcW w:w="1558" w:type="pct"/>
          </w:tcPr>
          <w:p w14:paraId="4D82688E" w14:textId="64C593C8" w:rsidR="00792C9A" w:rsidRDefault="00F46C95" w:rsidP="008A7AAF">
            <w:pPr>
              <w:spacing w:line="480" w:lineRule="auto"/>
              <w:jc w:val="both"/>
              <w:rPr>
                <w:b/>
                <w:bCs/>
                <w:sz w:val="24"/>
                <w:szCs w:val="24"/>
              </w:rPr>
            </w:pPr>
            <w:proofErr w:type="spellStart"/>
            <w:r>
              <w:rPr>
                <w:b/>
                <w:bCs/>
                <w:sz w:val="24"/>
                <w:szCs w:val="24"/>
              </w:rPr>
              <w:lastRenderedPageBreak/>
              <w:t>Github</w:t>
            </w:r>
            <w:proofErr w:type="spellEnd"/>
          </w:p>
        </w:tc>
        <w:tc>
          <w:tcPr>
            <w:tcW w:w="3442" w:type="pct"/>
          </w:tcPr>
          <w:p w14:paraId="1EF1F6EA" w14:textId="30AA04A6" w:rsidR="00792C9A" w:rsidRDefault="0017430C" w:rsidP="008A7AAF">
            <w:pPr>
              <w:spacing w:line="480" w:lineRule="auto"/>
              <w:jc w:val="both"/>
              <w:rPr>
                <w:b/>
                <w:bCs/>
                <w:sz w:val="24"/>
                <w:szCs w:val="24"/>
              </w:rPr>
            </w:pPr>
            <w:r w:rsidRPr="0017430C">
              <w:rPr>
                <w:b/>
                <w:bCs/>
                <w:sz w:val="24"/>
                <w:szCs w:val="24"/>
              </w:rPr>
              <w:t>A web-based platform that enables version control using Git and acts as a centralized hub for hosting code repositories. The collaborative capabilities of this tool, such as issue tracking and pull requests, are extremely important for software development projects.</w:t>
            </w:r>
          </w:p>
        </w:tc>
      </w:tr>
      <w:tr w:rsidR="00F46C95" w14:paraId="6FAEFAE5" w14:textId="77777777" w:rsidTr="00BB5866">
        <w:tc>
          <w:tcPr>
            <w:tcW w:w="5000" w:type="pct"/>
            <w:gridSpan w:val="2"/>
            <w:vAlign w:val="center"/>
          </w:tcPr>
          <w:p w14:paraId="36F1A761" w14:textId="2A7EFC06" w:rsidR="00F46C95" w:rsidRDefault="00BB5866" w:rsidP="00BB5866">
            <w:pPr>
              <w:spacing w:line="480" w:lineRule="auto"/>
              <w:jc w:val="center"/>
              <w:rPr>
                <w:b/>
                <w:bCs/>
                <w:sz w:val="24"/>
                <w:szCs w:val="24"/>
              </w:rPr>
            </w:pPr>
            <w:r>
              <w:rPr>
                <w:b/>
                <w:bCs/>
                <w:sz w:val="24"/>
                <w:szCs w:val="24"/>
              </w:rPr>
              <w:t>Database</w:t>
            </w:r>
          </w:p>
        </w:tc>
      </w:tr>
      <w:tr w:rsidR="00BB5866" w14:paraId="5E78D68C" w14:textId="77777777" w:rsidTr="0093433C">
        <w:tc>
          <w:tcPr>
            <w:tcW w:w="1558" w:type="pct"/>
            <w:vAlign w:val="center"/>
          </w:tcPr>
          <w:p w14:paraId="51688515" w14:textId="7C962875" w:rsidR="00BB5866" w:rsidRDefault="00BB5866" w:rsidP="0093433C">
            <w:pPr>
              <w:spacing w:line="480" w:lineRule="auto"/>
              <w:rPr>
                <w:b/>
                <w:bCs/>
                <w:sz w:val="24"/>
                <w:szCs w:val="24"/>
              </w:rPr>
            </w:pPr>
            <w:proofErr w:type="spellStart"/>
            <w:r>
              <w:rPr>
                <w:b/>
                <w:bCs/>
                <w:sz w:val="24"/>
                <w:szCs w:val="24"/>
              </w:rPr>
              <w:t>Xampp</w:t>
            </w:r>
            <w:proofErr w:type="spellEnd"/>
          </w:p>
        </w:tc>
        <w:tc>
          <w:tcPr>
            <w:tcW w:w="3442" w:type="pct"/>
            <w:vAlign w:val="center"/>
          </w:tcPr>
          <w:p w14:paraId="1A6637D6" w14:textId="5338F708" w:rsidR="00BB5866" w:rsidRDefault="00870C86" w:rsidP="00870C86">
            <w:pPr>
              <w:spacing w:line="480" w:lineRule="auto"/>
              <w:jc w:val="both"/>
              <w:rPr>
                <w:b/>
                <w:bCs/>
                <w:sz w:val="24"/>
                <w:szCs w:val="24"/>
              </w:rPr>
            </w:pPr>
            <w:r w:rsidRPr="00870C86">
              <w:rPr>
                <w:b/>
                <w:bCs/>
                <w:sz w:val="24"/>
                <w:szCs w:val="24"/>
              </w:rPr>
              <w:t>XAMPP, created by Apache Friends, offers a comprehensive set of web server solution stack. The software package comprises the Apache HTTP Server, MariaDB database, and interpreters for PHP and Perl scripts, addressing a wide range of requirements in web development.</w:t>
            </w:r>
          </w:p>
        </w:tc>
      </w:tr>
      <w:tr w:rsidR="00BB5866" w14:paraId="03B3A175" w14:textId="77777777" w:rsidTr="0093433C">
        <w:tc>
          <w:tcPr>
            <w:tcW w:w="1558" w:type="pct"/>
            <w:vAlign w:val="center"/>
          </w:tcPr>
          <w:p w14:paraId="5698CBC5" w14:textId="7C74F2E4" w:rsidR="00BB5866" w:rsidRDefault="00BB5866" w:rsidP="0093433C">
            <w:pPr>
              <w:spacing w:line="480" w:lineRule="auto"/>
              <w:rPr>
                <w:b/>
                <w:bCs/>
                <w:sz w:val="24"/>
                <w:szCs w:val="24"/>
              </w:rPr>
            </w:pPr>
            <w:proofErr w:type="spellStart"/>
            <w:r>
              <w:rPr>
                <w:b/>
                <w:bCs/>
                <w:sz w:val="24"/>
                <w:szCs w:val="24"/>
              </w:rPr>
              <w:t>Mysql</w:t>
            </w:r>
            <w:proofErr w:type="spellEnd"/>
          </w:p>
        </w:tc>
        <w:tc>
          <w:tcPr>
            <w:tcW w:w="3442" w:type="pct"/>
            <w:vAlign w:val="center"/>
          </w:tcPr>
          <w:p w14:paraId="3ECE1976" w14:textId="1AF80B7D" w:rsidR="00BB5866" w:rsidRDefault="000F568B" w:rsidP="000F568B">
            <w:pPr>
              <w:spacing w:line="480" w:lineRule="auto"/>
              <w:jc w:val="both"/>
              <w:rPr>
                <w:b/>
                <w:bCs/>
                <w:sz w:val="24"/>
                <w:szCs w:val="24"/>
              </w:rPr>
            </w:pPr>
            <w:proofErr w:type="spellStart"/>
            <w:r w:rsidRPr="000F568B">
              <w:rPr>
                <w:b/>
                <w:bCs/>
                <w:sz w:val="24"/>
                <w:szCs w:val="24"/>
              </w:rPr>
              <w:t>MySql</w:t>
            </w:r>
            <w:proofErr w:type="spellEnd"/>
            <w:r w:rsidRPr="000F568B">
              <w:rPr>
                <w:b/>
                <w:bCs/>
                <w:sz w:val="24"/>
                <w:szCs w:val="24"/>
              </w:rPr>
              <w:t xml:space="preserve"> is the most widely used open-source relational</w:t>
            </w:r>
            <w:r>
              <w:rPr>
                <w:b/>
                <w:bCs/>
                <w:sz w:val="24"/>
                <w:szCs w:val="24"/>
              </w:rPr>
              <w:t xml:space="preserve"> </w:t>
            </w:r>
            <w:r w:rsidRPr="000F568B">
              <w:rPr>
                <w:b/>
                <w:bCs/>
                <w:sz w:val="24"/>
                <w:szCs w:val="24"/>
              </w:rPr>
              <w:t>SQL database management solution. One of the best RDBMSs for creating web-based software applications is MySQL</w:t>
            </w:r>
          </w:p>
        </w:tc>
      </w:tr>
      <w:tr w:rsidR="00BB5866" w14:paraId="11CD7B96" w14:textId="77777777" w:rsidTr="0093433C">
        <w:tc>
          <w:tcPr>
            <w:tcW w:w="1558" w:type="pct"/>
            <w:vAlign w:val="center"/>
          </w:tcPr>
          <w:p w14:paraId="50266D05" w14:textId="723EF7F5" w:rsidR="00BB5866" w:rsidRDefault="00E05145" w:rsidP="0093433C">
            <w:pPr>
              <w:spacing w:line="480" w:lineRule="auto"/>
              <w:rPr>
                <w:b/>
                <w:bCs/>
                <w:sz w:val="24"/>
                <w:szCs w:val="24"/>
              </w:rPr>
            </w:pPr>
            <w:r w:rsidRPr="00E05145">
              <w:rPr>
                <w:b/>
                <w:bCs/>
                <w:sz w:val="24"/>
                <w:szCs w:val="24"/>
              </w:rPr>
              <w:t>PhpMyAdmin</w:t>
            </w:r>
          </w:p>
        </w:tc>
        <w:tc>
          <w:tcPr>
            <w:tcW w:w="3442" w:type="pct"/>
            <w:vAlign w:val="center"/>
          </w:tcPr>
          <w:p w14:paraId="6D3127B7" w14:textId="204F4894" w:rsidR="00BB5866" w:rsidRDefault="009B6FBC" w:rsidP="00BB5866">
            <w:pPr>
              <w:spacing w:line="480" w:lineRule="auto"/>
              <w:jc w:val="center"/>
              <w:rPr>
                <w:b/>
                <w:bCs/>
                <w:sz w:val="24"/>
                <w:szCs w:val="24"/>
              </w:rPr>
            </w:pPr>
            <w:r w:rsidRPr="009B6FBC">
              <w:rPr>
                <w:b/>
                <w:bCs/>
                <w:sz w:val="24"/>
                <w:szCs w:val="24"/>
              </w:rPr>
              <w:t xml:space="preserve">an open-source administration tool, empowers users to manage MySQL and MariaDB databases through a user-friendly web interface. It facilitates database </w:t>
            </w:r>
            <w:r w:rsidRPr="009B6FBC">
              <w:rPr>
                <w:b/>
                <w:bCs/>
                <w:sz w:val="24"/>
                <w:szCs w:val="24"/>
              </w:rPr>
              <w:lastRenderedPageBreak/>
              <w:t>operations such as creation, manipulation, and SQL query execution.</w:t>
            </w:r>
          </w:p>
        </w:tc>
      </w:tr>
    </w:tbl>
    <w:p w14:paraId="60572758" w14:textId="77777777" w:rsidR="00FB035E" w:rsidRDefault="00FB035E" w:rsidP="008A7AAF">
      <w:pPr>
        <w:spacing w:line="480" w:lineRule="auto"/>
        <w:jc w:val="both"/>
        <w:rPr>
          <w:rFonts w:ascii="Times New Roman" w:hAnsi="Times New Roman" w:cs="Times New Roman"/>
          <w:b/>
          <w:bCs/>
          <w:sz w:val="24"/>
          <w:szCs w:val="24"/>
        </w:rPr>
      </w:pPr>
    </w:p>
    <w:p w14:paraId="2ECE921D" w14:textId="7E89B2DA" w:rsidR="003B2F36" w:rsidRDefault="004F2C02"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Schedule Feasibility</w:t>
      </w:r>
    </w:p>
    <w:p w14:paraId="0F6300D9" w14:textId="2BC662C1" w:rsidR="004F2C02" w:rsidRDefault="004F2C02"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Gantt Chart</w:t>
      </w:r>
    </w:p>
    <w:p w14:paraId="594A3DB2" w14:textId="77F41933" w:rsidR="004F2C02" w:rsidRDefault="004F2C02"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Economic Feasibility</w:t>
      </w:r>
    </w:p>
    <w:p w14:paraId="4B55392B" w14:textId="4C19E5A1" w:rsidR="00F02B1D" w:rsidRPr="00F02B1D" w:rsidRDefault="00F02B1D" w:rsidP="008A7AAF">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F02B1D">
        <w:rPr>
          <w:rFonts w:ascii="Times New Roman" w:hAnsi="Times New Roman" w:cs="Times New Roman"/>
          <w:sz w:val="24"/>
          <w:szCs w:val="24"/>
        </w:rPr>
        <w:t xml:space="preserve">The analysis of the development in Anti-cheating Plug-in for E-RTU </w:t>
      </w:r>
      <w:proofErr w:type="gramStart"/>
      <w:r w:rsidRPr="00F02B1D">
        <w:rPr>
          <w:rFonts w:ascii="Times New Roman" w:hAnsi="Times New Roman" w:cs="Times New Roman"/>
          <w:sz w:val="24"/>
          <w:szCs w:val="24"/>
        </w:rPr>
        <w:t>are</w:t>
      </w:r>
      <w:proofErr w:type="gramEnd"/>
      <w:r w:rsidRPr="00F02B1D">
        <w:rPr>
          <w:rFonts w:ascii="Times New Roman" w:hAnsi="Times New Roman" w:cs="Times New Roman"/>
          <w:sz w:val="24"/>
          <w:szCs w:val="24"/>
        </w:rPr>
        <w:t xml:space="preserve"> considered and determined by evaluating whether the proposed plug-in is economically viable and feasible for the costs and benefits associated with its implementation.</w:t>
      </w:r>
    </w:p>
    <w:p w14:paraId="3A86B93D" w14:textId="5616307B" w:rsidR="001A286D" w:rsidRDefault="00314CB7"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Cost and Benefit Analysis</w:t>
      </w:r>
    </w:p>
    <w:p w14:paraId="2BDF4026" w14:textId="4D3E76B0" w:rsidR="00F02B1D" w:rsidRDefault="00F02B1D" w:rsidP="008A7AAF">
      <w:pPr>
        <w:spacing w:line="480" w:lineRule="auto"/>
        <w:jc w:val="both"/>
        <w:rPr>
          <w:rFonts w:ascii="Times New Roman" w:hAnsi="Times New Roman" w:cs="Times New Roman"/>
          <w:sz w:val="24"/>
          <w:szCs w:val="24"/>
        </w:rPr>
      </w:pPr>
      <w:r w:rsidRPr="004949CC">
        <w:rPr>
          <w:rFonts w:ascii="Times New Roman" w:hAnsi="Times New Roman" w:cs="Times New Roman"/>
          <w:sz w:val="24"/>
          <w:szCs w:val="24"/>
        </w:rPr>
        <w:tab/>
      </w:r>
      <w:r w:rsidR="004949CC" w:rsidRPr="004949CC">
        <w:rPr>
          <w:rFonts w:ascii="Times New Roman" w:hAnsi="Times New Roman" w:cs="Times New Roman"/>
          <w:sz w:val="24"/>
          <w:szCs w:val="24"/>
        </w:rPr>
        <w:t xml:space="preserve">The table below shows </w:t>
      </w:r>
      <w:proofErr w:type="gramStart"/>
      <w:r w:rsidR="004949CC" w:rsidRPr="004949CC">
        <w:rPr>
          <w:rFonts w:ascii="Times New Roman" w:hAnsi="Times New Roman" w:cs="Times New Roman"/>
          <w:sz w:val="24"/>
          <w:szCs w:val="24"/>
        </w:rPr>
        <w:t>all of</w:t>
      </w:r>
      <w:proofErr w:type="gramEnd"/>
      <w:r w:rsidR="004949CC" w:rsidRPr="004949CC">
        <w:rPr>
          <w:rFonts w:ascii="Times New Roman" w:hAnsi="Times New Roman" w:cs="Times New Roman"/>
          <w:sz w:val="24"/>
          <w:szCs w:val="24"/>
        </w:rPr>
        <w:t xml:space="preserve"> the materials, including the publication costs and assets that </w:t>
      </w:r>
      <w:proofErr w:type="gramStart"/>
      <w:r w:rsidR="004949CC" w:rsidRPr="004949CC">
        <w:rPr>
          <w:rFonts w:ascii="Times New Roman" w:hAnsi="Times New Roman" w:cs="Times New Roman"/>
          <w:sz w:val="24"/>
          <w:szCs w:val="24"/>
        </w:rPr>
        <w:t>is</w:t>
      </w:r>
      <w:proofErr w:type="gramEnd"/>
      <w:r w:rsidR="004949CC" w:rsidRPr="004949CC">
        <w:rPr>
          <w:rFonts w:ascii="Times New Roman" w:hAnsi="Times New Roman" w:cs="Times New Roman"/>
          <w:sz w:val="24"/>
          <w:szCs w:val="24"/>
        </w:rPr>
        <w:t xml:space="preserve"> used to build the anti-cheating plug-in for E-RTU.</w:t>
      </w:r>
    </w:p>
    <w:tbl>
      <w:tblPr>
        <w:tblStyle w:val="TableGrid"/>
        <w:tblpPr w:leftFromText="180" w:rightFromText="180" w:vertAnchor="page" w:horzAnchor="margin" w:tblpY="4531"/>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365"/>
        <w:gridCol w:w="2245"/>
      </w:tblGrid>
      <w:tr w:rsidR="004C4D9C" w:rsidRPr="00E048DD" w14:paraId="6800B496" w14:textId="77777777" w:rsidTr="004C4D9C">
        <w:tc>
          <w:tcPr>
            <w:tcW w:w="5000" w:type="pct"/>
            <w:gridSpan w:val="2"/>
            <w:vAlign w:val="center"/>
          </w:tcPr>
          <w:p w14:paraId="79C86B59" w14:textId="77777777" w:rsidR="004C4D9C" w:rsidRDefault="004C4D9C" w:rsidP="004C4D9C">
            <w:pPr>
              <w:jc w:val="center"/>
              <w:rPr>
                <w:b/>
                <w:bCs/>
                <w:sz w:val="24"/>
                <w:szCs w:val="24"/>
              </w:rPr>
            </w:pPr>
          </w:p>
          <w:p w14:paraId="18CB4067" w14:textId="77777777" w:rsidR="004C4D9C" w:rsidRDefault="004C4D9C" w:rsidP="004C4D9C">
            <w:pPr>
              <w:jc w:val="center"/>
              <w:rPr>
                <w:b/>
                <w:bCs/>
                <w:sz w:val="24"/>
                <w:szCs w:val="24"/>
              </w:rPr>
            </w:pPr>
            <w:r w:rsidRPr="00E048DD">
              <w:rPr>
                <w:b/>
                <w:bCs/>
                <w:sz w:val="24"/>
                <w:szCs w:val="24"/>
              </w:rPr>
              <w:t xml:space="preserve">Development Cost Analysis: </w:t>
            </w:r>
            <w:r w:rsidRPr="00023ADF">
              <w:rPr>
                <w:b/>
                <w:bCs/>
                <w:sz w:val="24"/>
                <w:szCs w:val="24"/>
              </w:rPr>
              <w:t>Anti-Cheating Plug-In For E-RTU</w:t>
            </w:r>
          </w:p>
          <w:p w14:paraId="487267B0" w14:textId="77777777" w:rsidR="004C4D9C" w:rsidRPr="00E048DD" w:rsidRDefault="004C4D9C" w:rsidP="004C4D9C">
            <w:pPr>
              <w:jc w:val="center"/>
              <w:rPr>
                <w:b/>
                <w:bCs/>
                <w:sz w:val="24"/>
                <w:szCs w:val="24"/>
              </w:rPr>
            </w:pPr>
          </w:p>
        </w:tc>
      </w:tr>
      <w:tr w:rsidR="004C4D9C" w:rsidRPr="00E048DD" w14:paraId="3AD70645" w14:textId="77777777" w:rsidTr="004C4D9C">
        <w:trPr>
          <w:trHeight w:val="576"/>
        </w:trPr>
        <w:tc>
          <w:tcPr>
            <w:tcW w:w="3696" w:type="pct"/>
            <w:vAlign w:val="center"/>
          </w:tcPr>
          <w:p w14:paraId="7E1CBCAC" w14:textId="77777777" w:rsidR="004C4D9C" w:rsidRPr="00E048DD" w:rsidRDefault="004C4D9C" w:rsidP="004C4D9C">
            <w:pPr>
              <w:jc w:val="center"/>
              <w:rPr>
                <w:b/>
                <w:bCs/>
                <w:sz w:val="24"/>
                <w:szCs w:val="24"/>
              </w:rPr>
            </w:pPr>
            <w:r>
              <w:rPr>
                <w:b/>
                <w:bCs/>
                <w:sz w:val="24"/>
                <w:szCs w:val="24"/>
              </w:rPr>
              <w:t>Materials</w:t>
            </w:r>
          </w:p>
        </w:tc>
        <w:tc>
          <w:tcPr>
            <w:tcW w:w="1304" w:type="pct"/>
            <w:vAlign w:val="center"/>
          </w:tcPr>
          <w:p w14:paraId="2F7F1F0D" w14:textId="77777777" w:rsidR="004C4D9C" w:rsidRPr="00E048DD" w:rsidRDefault="004C4D9C" w:rsidP="004C4D9C">
            <w:pPr>
              <w:jc w:val="center"/>
              <w:rPr>
                <w:b/>
                <w:bCs/>
                <w:sz w:val="24"/>
                <w:szCs w:val="24"/>
              </w:rPr>
            </w:pPr>
            <w:r>
              <w:rPr>
                <w:b/>
                <w:bCs/>
                <w:sz w:val="24"/>
                <w:szCs w:val="24"/>
              </w:rPr>
              <w:t>Cost</w:t>
            </w:r>
          </w:p>
        </w:tc>
      </w:tr>
      <w:tr w:rsidR="004C4D9C" w:rsidRPr="00E048DD" w14:paraId="7B423044" w14:textId="77777777" w:rsidTr="004C4D9C">
        <w:trPr>
          <w:trHeight w:val="576"/>
        </w:trPr>
        <w:tc>
          <w:tcPr>
            <w:tcW w:w="3696" w:type="pct"/>
            <w:vAlign w:val="center"/>
          </w:tcPr>
          <w:p w14:paraId="66186905" w14:textId="77777777" w:rsidR="004C4D9C" w:rsidRPr="00A90D75" w:rsidRDefault="004C4D9C" w:rsidP="004C4D9C">
            <w:pPr>
              <w:jc w:val="center"/>
              <w:rPr>
                <w:sz w:val="24"/>
                <w:szCs w:val="24"/>
              </w:rPr>
            </w:pPr>
            <w:r w:rsidRPr="00A90D75">
              <w:rPr>
                <w:sz w:val="24"/>
                <w:szCs w:val="24"/>
              </w:rPr>
              <w:t>Laptop/Desktop</w:t>
            </w:r>
          </w:p>
        </w:tc>
        <w:tc>
          <w:tcPr>
            <w:tcW w:w="1304" w:type="pct"/>
            <w:vAlign w:val="center"/>
          </w:tcPr>
          <w:p w14:paraId="5181CA7E" w14:textId="77777777" w:rsidR="004C4D9C" w:rsidRPr="00153F1E" w:rsidRDefault="004C4D9C" w:rsidP="004C4D9C">
            <w:pPr>
              <w:jc w:val="center"/>
              <w:rPr>
                <w:sz w:val="24"/>
                <w:szCs w:val="24"/>
              </w:rPr>
            </w:pPr>
            <w:r>
              <w:rPr>
                <w:sz w:val="24"/>
                <w:szCs w:val="24"/>
              </w:rPr>
              <w:t>₱20,000.00 or more</w:t>
            </w:r>
          </w:p>
        </w:tc>
      </w:tr>
      <w:tr w:rsidR="004C4D9C" w:rsidRPr="00E048DD" w14:paraId="5F3E5A06" w14:textId="77777777" w:rsidTr="004C4D9C">
        <w:trPr>
          <w:trHeight w:val="576"/>
        </w:trPr>
        <w:tc>
          <w:tcPr>
            <w:tcW w:w="3696" w:type="pct"/>
            <w:vAlign w:val="center"/>
          </w:tcPr>
          <w:p w14:paraId="3542A181" w14:textId="77777777" w:rsidR="004C4D9C" w:rsidRPr="00A90D75" w:rsidRDefault="004C4D9C" w:rsidP="004C4D9C">
            <w:pPr>
              <w:jc w:val="center"/>
              <w:rPr>
                <w:sz w:val="24"/>
                <w:szCs w:val="24"/>
              </w:rPr>
            </w:pPr>
            <w:r w:rsidRPr="00A90D75">
              <w:rPr>
                <w:sz w:val="24"/>
                <w:szCs w:val="24"/>
              </w:rPr>
              <w:t>Mobile Phone</w:t>
            </w:r>
          </w:p>
        </w:tc>
        <w:tc>
          <w:tcPr>
            <w:tcW w:w="1304" w:type="pct"/>
            <w:vAlign w:val="center"/>
          </w:tcPr>
          <w:p w14:paraId="583AB4FE" w14:textId="77777777" w:rsidR="004C4D9C" w:rsidRPr="00153F1E" w:rsidRDefault="004C4D9C" w:rsidP="004C4D9C">
            <w:pPr>
              <w:jc w:val="center"/>
              <w:rPr>
                <w:sz w:val="24"/>
                <w:szCs w:val="24"/>
              </w:rPr>
            </w:pPr>
            <w:r>
              <w:rPr>
                <w:sz w:val="24"/>
                <w:szCs w:val="24"/>
              </w:rPr>
              <w:t>---</w:t>
            </w:r>
          </w:p>
        </w:tc>
      </w:tr>
      <w:tr w:rsidR="004C4D9C" w:rsidRPr="00E048DD" w14:paraId="29B83A68" w14:textId="77777777" w:rsidTr="004C4D9C">
        <w:trPr>
          <w:trHeight w:val="576"/>
        </w:trPr>
        <w:tc>
          <w:tcPr>
            <w:tcW w:w="3696" w:type="pct"/>
            <w:vAlign w:val="center"/>
          </w:tcPr>
          <w:p w14:paraId="76108BA4" w14:textId="77777777" w:rsidR="004C4D9C" w:rsidRPr="00A90D75" w:rsidRDefault="004C4D9C" w:rsidP="004C4D9C">
            <w:pPr>
              <w:jc w:val="center"/>
              <w:rPr>
                <w:sz w:val="24"/>
                <w:szCs w:val="24"/>
              </w:rPr>
            </w:pPr>
            <w:r w:rsidRPr="00A90D75">
              <w:rPr>
                <w:sz w:val="24"/>
                <w:szCs w:val="24"/>
              </w:rPr>
              <w:t>Internet Connection</w:t>
            </w:r>
          </w:p>
        </w:tc>
        <w:tc>
          <w:tcPr>
            <w:tcW w:w="1304" w:type="pct"/>
            <w:vAlign w:val="center"/>
          </w:tcPr>
          <w:p w14:paraId="73CA0F42" w14:textId="77777777" w:rsidR="004C4D9C" w:rsidRPr="00153F1E" w:rsidRDefault="004C4D9C" w:rsidP="004C4D9C">
            <w:pPr>
              <w:jc w:val="center"/>
              <w:rPr>
                <w:sz w:val="24"/>
                <w:szCs w:val="24"/>
              </w:rPr>
            </w:pPr>
            <w:r>
              <w:rPr>
                <w:sz w:val="24"/>
                <w:szCs w:val="24"/>
              </w:rPr>
              <w:t>₱1,500.00/Monthly</w:t>
            </w:r>
          </w:p>
        </w:tc>
      </w:tr>
      <w:tr w:rsidR="004C4D9C" w:rsidRPr="00E048DD" w14:paraId="299AFB87" w14:textId="77777777" w:rsidTr="004C4D9C">
        <w:trPr>
          <w:trHeight w:val="576"/>
        </w:trPr>
        <w:tc>
          <w:tcPr>
            <w:tcW w:w="3696" w:type="pct"/>
            <w:vAlign w:val="center"/>
          </w:tcPr>
          <w:p w14:paraId="1BA5831F" w14:textId="77777777" w:rsidR="004C4D9C" w:rsidRPr="00EE01AB" w:rsidRDefault="004C4D9C" w:rsidP="004C4D9C">
            <w:pPr>
              <w:jc w:val="center"/>
              <w:rPr>
                <w:sz w:val="24"/>
                <w:szCs w:val="24"/>
              </w:rPr>
            </w:pPr>
            <w:r>
              <w:rPr>
                <w:sz w:val="24"/>
                <w:szCs w:val="24"/>
              </w:rPr>
              <w:t>Computer Peripherals/Web Cam/Microphone</w:t>
            </w:r>
          </w:p>
        </w:tc>
        <w:tc>
          <w:tcPr>
            <w:tcW w:w="1304" w:type="pct"/>
            <w:vAlign w:val="center"/>
          </w:tcPr>
          <w:p w14:paraId="37A3FFD9" w14:textId="77777777" w:rsidR="004C4D9C" w:rsidRPr="00153F1E" w:rsidRDefault="004C4D9C" w:rsidP="004C4D9C">
            <w:pPr>
              <w:jc w:val="center"/>
              <w:rPr>
                <w:sz w:val="24"/>
                <w:szCs w:val="24"/>
              </w:rPr>
            </w:pPr>
            <w:r>
              <w:rPr>
                <w:sz w:val="24"/>
                <w:szCs w:val="24"/>
              </w:rPr>
              <w:t>₱200.00 or more</w:t>
            </w:r>
          </w:p>
        </w:tc>
      </w:tr>
    </w:tbl>
    <w:p w14:paraId="2EADD052" w14:textId="1DACA88F" w:rsidR="004949CC" w:rsidRDefault="00B362DC" w:rsidP="003F7351">
      <w:pPr>
        <w:spacing w:line="480" w:lineRule="auto"/>
        <w:jc w:val="center"/>
        <w:rPr>
          <w:rFonts w:ascii="Times New Roman" w:hAnsi="Times New Roman" w:cs="Times New Roman"/>
          <w:sz w:val="24"/>
          <w:szCs w:val="24"/>
        </w:rPr>
      </w:pPr>
      <w:r w:rsidRPr="00B362DC">
        <w:rPr>
          <w:rFonts w:ascii="Times New Roman" w:hAnsi="Times New Roman" w:cs="Times New Roman"/>
          <w:b/>
          <w:bCs/>
          <w:sz w:val="24"/>
          <w:szCs w:val="24"/>
        </w:rPr>
        <w:t>Table 0.0:</w:t>
      </w:r>
      <w:r w:rsidRPr="00B362DC">
        <w:rPr>
          <w:rFonts w:ascii="Times New Roman" w:hAnsi="Times New Roman" w:cs="Times New Roman"/>
          <w:sz w:val="24"/>
          <w:szCs w:val="24"/>
        </w:rPr>
        <w:t xml:space="preserve"> Total cost of the hardware</w:t>
      </w:r>
    </w:p>
    <w:p w14:paraId="1BF9BC6B" w14:textId="77777777" w:rsidR="00005D58" w:rsidRDefault="00005D58" w:rsidP="003F7351">
      <w:pPr>
        <w:spacing w:line="480" w:lineRule="auto"/>
        <w:jc w:val="both"/>
        <w:rPr>
          <w:rFonts w:ascii="Times New Roman" w:hAnsi="Times New Roman" w:cs="Times New Roman"/>
          <w:sz w:val="24"/>
          <w:szCs w:val="24"/>
        </w:rPr>
      </w:pPr>
      <w:r w:rsidRPr="00005D58">
        <w:rPr>
          <w:rFonts w:ascii="Times New Roman" w:hAnsi="Times New Roman" w:cs="Times New Roman"/>
          <w:sz w:val="24"/>
          <w:szCs w:val="24"/>
        </w:rPr>
        <w:lastRenderedPageBreak/>
        <w:tab/>
      </w:r>
    </w:p>
    <w:tbl>
      <w:tblPr>
        <w:tblStyle w:val="TableGrid"/>
        <w:tblpPr w:leftFromText="180" w:rightFromText="180" w:vertAnchor="page" w:horzAnchor="margin" w:tblpY="9616"/>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365"/>
        <w:gridCol w:w="2245"/>
      </w:tblGrid>
      <w:tr w:rsidR="004C4D9C" w:rsidRPr="00E048DD" w14:paraId="4F46B346" w14:textId="77777777" w:rsidTr="004C4D9C">
        <w:tc>
          <w:tcPr>
            <w:tcW w:w="5000" w:type="pct"/>
            <w:gridSpan w:val="2"/>
            <w:vAlign w:val="center"/>
          </w:tcPr>
          <w:p w14:paraId="438ADE9D" w14:textId="77777777" w:rsidR="004C4D9C" w:rsidRDefault="004C4D9C" w:rsidP="004C4D9C">
            <w:pPr>
              <w:jc w:val="center"/>
              <w:rPr>
                <w:b/>
                <w:bCs/>
                <w:sz w:val="24"/>
                <w:szCs w:val="24"/>
              </w:rPr>
            </w:pPr>
          </w:p>
          <w:p w14:paraId="418B1855" w14:textId="77777777" w:rsidR="004C4D9C" w:rsidRDefault="004C4D9C" w:rsidP="004C4D9C">
            <w:pPr>
              <w:jc w:val="center"/>
              <w:rPr>
                <w:b/>
                <w:bCs/>
                <w:sz w:val="24"/>
                <w:szCs w:val="24"/>
              </w:rPr>
            </w:pPr>
            <w:r w:rsidRPr="00E048DD">
              <w:rPr>
                <w:b/>
                <w:bCs/>
                <w:sz w:val="24"/>
                <w:szCs w:val="24"/>
              </w:rPr>
              <w:t xml:space="preserve">Development Cost Analysis: </w:t>
            </w:r>
            <w:r w:rsidRPr="00023ADF">
              <w:rPr>
                <w:b/>
                <w:bCs/>
                <w:sz w:val="24"/>
                <w:szCs w:val="24"/>
              </w:rPr>
              <w:t>Anti-Cheating Plug-In For E-RTU</w:t>
            </w:r>
          </w:p>
          <w:p w14:paraId="103152EB" w14:textId="77777777" w:rsidR="004C4D9C" w:rsidRPr="00E048DD" w:rsidRDefault="004C4D9C" w:rsidP="004C4D9C">
            <w:pPr>
              <w:jc w:val="center"/>
              <w:rPr>
                <w:b/>
                <w:bCs/>
                <w:sz w:val="24"/>
                <w:szCs w:val="24"/>
              </w:rPr>
            </w:pPr>
          </w:p>
        </w:tc>
      </w:tr>
      <w:tr w:rsidR="004C4D9C" w:rsidRPr="00E048DD" w14:paraId="1570B795" w14:textId="77777777" w:rsidTr="004C4D9C">
        <w:trPr>
          <w:trHeight w:val="576"/>
        </w:trPr>
        <w:tc>
          <w:tcPr>
            <w:tcW w:w="3696" w:type="pct"/>
            <w:vAlign w:val="center"/>
          </w:tcPr>
          <w:p w14:paraId="66585D38" w14:textId="77777777" w:rsidR="004C4D9C" w:rsidRPr="00E048DD" w:rsidRDefault="004C4D9C" w:rsidP="004C4D9C">
            <w:pPr>
              <w:jc w:val="center"/>
              <w:rPr>
                <w:b/>
                <w:bCs/>
                <w:sz w:val="24"/>
                <w:szCs w:val="24"/>
              </w:rPr>
            </w:pPr>
            <w:r>
              <w:rPr>
                <w:b/>
                <w:bCs/>
                <w:sz w:val="24"/>
                <w:szCs w:val="24"/>
              </w:rPr>
              <w:t>Materials</w:t>
            </w:r>
          </w:p>
        </w:tc>
        <w:tc>
          <w:tcPr>
            <w:tcW w:w="1304" w:type="pct"/>
            <w:vAlign w:val="center"/>
          </w:tcPr>
          <w:p w14:paraId="66FD108C" w14:textId="77777777" w:rsidR="004C4D9C" w:rsidRPr="00E048DD" w:rsidRDefault="004C4D9C" w:rsidP="004C4D9C">
            <w:pPr>
              <w:jc w:val="center"/>
              <w:rPr>
                <w:b/>
                <w:bCs/>
                <w:sz w:val="24"/>
                <w:szCs w:val="24"/>
              </w:rPr>
            </w:pPr>
            <w:r>
              <w:rPr>
                <w:b/>
                <w:bCs/>
                <w:sz w:val="24"/>
                <w:szCs w:val="24"/>
              </w:rPr>
              <w:t>Cost</w:t>
            </w:r>
          </w:p>
        </w:tc>
      </w:tr>
      <w:tr w:rsidR="004C4D9C" w:rsidRPr="00E048DD" w14:paraId="24B43E32" w14:textId="77777777" w:rsidTr="004C4D9C">
        <w:trPr>
          <w:trHeight w:val="576"/>
        </w:trPr>
        <w:tc>
          <w:tcPr>
            <w:tcW w:w="3696" w:type="pct"/>
            <w:vAlign w:val="center"/>
          </w:tcPr>
          <w:p w14:paraId="203F981D" w14:textId="77777777" w:rsidR="004C4D9C" w:rsidRPr="00A90D75" w:rsidRDefault="004C4D9C" w:rsidP="004C4D9C">
            <w:pPr>
              <w:jc w:val="center"/>
              <w:rPr>
                <w:sz w:val="24"/>
                <w:szCs w:val="24"/>
              </w:rPr>
            </w:pPr>
            <w:proofErr w:type="spellStart"/>
            <w:r>
              <w:rPr>
                <w:sz w:val="24"/>
                <w:szCs w:val="24"/>
              </w:rPr>
              <w:t>VSCode</w:t>
            </w:r>
            <w:proofErr w:type="spellEnd"/>
          </w:p>
        </w:tc>
        <w:tc>
          <w:tcPr>
            <w:tcW w:w="1304" w:type="pct"/>
            <w:vAlign w:val="center"/>
          </w:tcPr>
          <w:p w14:paraId="42BB40DD" w14:textId="77777777" w:rsidR="004C4D9C" w:rsidRPr="00153F1E" w:rsidRDefault="004C4D9C" w:rsidP="004C4D9C">
            <w:pPr>
              <w:jc w:val="center"/>
              <w:rPr>
                <w:sz w:val="24"/>
                <w:szCs w:val="24"/>
              </w:rPr>
            </w:pPr>
            <w:r w:rsidRPr="00153F1E">
              <w:rPr>
                <w:sz w:val="24"/>
                <w:szCs w:val="24"/>
              </w:rPr>
              <w:t>Free</w:t>
            </w:r>
          </w:p>
        </w:tc>
      </w:tr>
      <w:tr w:rsidR="004C4D9C" w:rsidRPr="00E048DD" w14:paraId="2710B4A7" w14:textId="77777777" w:rsidTr="004C4D9C">
        <w:trPr>
          <w:trHeight w:val="576"/>
        </w:trPr>
        <w:tc>
          <w:tcPr>
            <w:tcW w:w="3696" w:type="pct"/>
            <w:vAlign w:val="center"/>
          </w:tcPr>
          <w:p w14:paraId="31C2CAD3" w14:textId="77777777" w:rsidR="004C4D9C" w:rsidRPr="00A90D75" w:rsidRDefault="004C4D9C" w:rsidP="004C4D9C">
            <w:pPr>
              <w:jc w:val="center"/>
              <w:rPr>
                <w:sz w:val="24"/>
                <w:szCs w:val="24"/>
              </w:rPr>
            </w:pPr>
            <w:r>
              <w:rPr>
                <w:sz w:val="24"/>
                <w:szCs w:val="24"/>
              </w:rPr>
              <w:t>XAMPP/MySQL</w:t>
            </w:r>
          </w:p>
        </w:tc>
        <w:tc>
          <w:tcPr>
            <w:tcW w:w="1304" w:type="pct"/>
            <w:vAlign w:val="center"/>
          </w:tcPr>
          <w:p w14:paraId="18EBBF25" w14:textId="77777777" w:rsidR="004C4D9C" w:rsidRPr="00153F1E" w:rsidRDefault="004C4D9C" w:rsidP="004C4D9C">
            <w:pPr>
              <w:jc w:val="center"/>
              <w:rPr>
                <w:sz w:val="24"/>
                <w:szCs w:val="24"/>
              </w:rPr>
            </w:pPr>
            <w:r w:rsidRPr="00153F1E">
              <w:rPr>
                <w:sz w:val="24"/>
                <w:szCs w:val="24"/>
              </w:rPr>
              <w:t>Free</w:t>
            </w:r>
          </w:p>
        </w:tc>
      </w:tr>
      <w:tr w:rsidR="004C4D9C" w:rsidRPr="00E048DD" w14:paraId="49374FE2" w14:textId="77777777" w:rsidTr="004C4D9C">
        <w:trPr>
          <w:trHeight w:val="576"/>
        </w:trPr>
        <w:tc>
          <w:tcPr>
            <w:tcW w:w="3696" w:type="pct"/>
            <w:vAlign w:val="center"/>
          </w:tcPr>
          <w:p w14:paraId="46EF25B6" w14:textId="77777777" w:rsidR="004C4D9C" w:rsidRPr="00A90D75" w:rsidRDefault="004C4D9C" w:rsidP="004C4D9C">
            <w:pPr>
              <w:jc w:val="center"/>
              <w:rPr>
                <w:sz w:val="24"/>
                <w:szCs w:val="24"/>
              </w:rPr>
            </w:pPr>
            <w:r>
              <w:rPr>
                <w:sz w:val="24"/>
                <w:szCs w:val="24"/>
              </w:rPr>
              <w:t>Cloud Hosting/GoDaddy</w:t>
            </w:r>
          </w:p>
        </w:tc>
        <w:tc>
          <w:tcPr>
            <w:tcW w:w="1304" w:type="pct"/>
            <w:vAlign w:val="center"/>
          </w:tcPr>
          <w:p w14:paraId="5F86960D" w14:textId="77777777" w:rsidR="004C4D9C" w:rsidRPr="00153F1E" w:rsidRDefault="004C4D9C" w:rsidP="004C4D9C">
            <w:pPr>
              <w:jc w:val="center"/>
              <w:rPr>
                <w:sz w:val="24"/>
                <w:szCs w:val="24"/>
              </w:rPr>
            </w:pPr>
            <w:r>
              <w:rPr>
                <w:sz w:val="24"/>
                <w:szCs w:val="24"/>
              </w:rPr>
              <w:t>₱1,179.00/Monthly</w:t>
            </w:r>
          </w:p>
        </w:tc>
      </w:tr>
    </w:tbl>
    <w:p w14:paraId="3C82AEBE" w14:textId="231C9E83" w:rsidR="003F7351" w:rsidRDefault="00005D58" w:rsidP="00005D58">
      <w:pPr>
        <w:spacing w:line="480" w:lineRule="auto"/>
        <w:jc w:val="center"/>
        <w:rPr>
          <w:rFonts w:ascii="Times New Roman" w:hAnsi="Times New Roman" w:cs="Times New Roman"/>
          <w:sz w:val="24"/>
          <w:szCs w:val="24"/>
        </w:rPr>
      </w:pPr>
      <w:r w:rsidRPr="00005D58">
        <w:rPr>
          <w:rFonts w:ascii="Times New Roman" w:hAnsi="Times New Roman" w:cs="Times New Roman"/>
          <w:b/>
          <w:bCs/>
          <w:sz w:val="24"/>
          <w:szCs w:val="24"/>
        </w:rPr>
        <w:t>Table 0.0:</w:t>
      </w:r>
      <w:r w:rsidRPr="00005D58">
        <w:rPr>
          <w:rFonts w:ascii="Times New Roman" w:hAnsi="Times New Roman" w:cs="Times New Roman"/>
          <w:sz w:val="24"/>
          <w:szCs w:val="24"/>
        </w:rPr>
        <w:t xml:space="preserve"> Total cost of the Software</w:t>
      </w:r>
    </w:p>
    <w:p w14:paraId="206E1222" w14:textId="77777777" w:rsidR="00B774B9" w:rsidRDefault="00B774B9" w:rsidP="003F7351">
      <w:pPr>
        <w:spacing w:line="480" w:lineRule="auto"/>
        <w:jc w:val="both"/>
        <w:rPr>
          <w:rFonts w:ascii="Times New Roman" w:hAnsi="Times New Roman" w:cs="Times New Roman"/>
          <w:sz w:val="24"/>
          <w:szCs w:val="24"/>
        </w:rPr>
      </w:pPr>
    </w:p>
    <w:p w14:paraId="56FDBA8E" w14:textId="77777777" w:rsidR="00DA5DAC" w:rsidRPr="004949CC" w:rsidRDefault="00DA5DAC" w:rsidP="003F7351">
      <w:pPr>
        <w:spacing w:line="480" w:lineRule="auto"/>
        <w:jc w:val="both"/>
        <w:rPr>
          <w:rFonts w:ascii="Times New Roman" w:hAnsi="Times New Roman" w:cs="Times New Roman"/>
          <w:sz w:val="24"/>
          <w:szCs w:val="24"/>
        </w:rPr>
      </w:pPr>
    </w:p>
    <w:p w14:paraId="0E4B6269" w14:textId="77777777" w:rsidR="00923A63" w:rsidRDefault="00DA5DAC" w:rsidP="00923A63">
      <w:pPr>
        <w:tabs>
          <w:tab w:val="left" w:pos="960"/>
        </w:tabs>
        <w:jc w:val="both"/>
      </w:pPr>
      <w:r>
        <w:rPr>
          <w:rFonts w:ascii="Times New Roman" w:hAnsi="Times New Roman" w:cs="Times New Roman"/>
          <w:b/>
          <w:bCs/>
          <w:sz w:val="24"/>
          <w:szCs w:val="24"/>
        </w:rPr>
        <w:t>Benefits Analysis</w:t>
      </w:r>
      <w:r w:rsidR="00923A63" w:rsidRPr="00923A63">
        <w:t xml:space="preserve"> </w:t>
      </w:r>
    </w:p>
    <w:p w14:paraId="03090E0F" w14:textId="77777777" w:rsidR="00923A63" w:rsidRDefault="00923A63" w:rsidP="00923A63">
      <w:pPr>
        <w:tabs>
          <w:tab w:val="left" w:pos="960"/>
        </w:tabs>
        <w:jc w:val="both"/>
        <w:rPr>
          <w:rFonts w:ascii="Times New Roman" w:hAnsi="Times New Roman" w:cs="Times New Roman"/>
          <w:sz w:val="24"/>
          <w:szCs w:val="24"/>
        </w:rPr>
      </w:pPr>
      <w:r w:rsidRPr="00923A63">
        <w:tab/>
      </w:r>
      <w:r w:rsidRPr="00923A63">
        <w:rPr>
          <w:rFonts w:ascii="Times New Roman" w:hAnsi="Times New Roman" w:cs="Times New Roman"/>
          <w:sz w:val="24"/>
          <w:szCs w:val="24"/>
        </w:rPr>
        <w:t>The benefits of Anti-Cheating Plug-in for E-RTU are:</w:t>
      </w:r>
    </w:p>
    <w:p w14:paraId="5C10C591" w14:textId="77777777" w:rsidR="00923A63" w:rsidRPr="00923A63" w:rsidRDefault="00923A63" w:rsidP="00923A63">
      <w:pPr>
        <w:numPr>
          <w:ilvl w:val="0"/>
          <w:numId w:val="39"/>
        </w:numPr>
        <w:tabs>
          <w:tab w:val="left" w:pos="960"/>
        </w:tabs>
        <w:jc w:val="both"/>
        <w:rPr>
          <w:rFonts w:ascii="Times New Roman" w:hAnsi="Times New Roman" w:cs="Times New Roman"/>
          <w:sz w:val="24"/>
          <w:szCs w:val="24"/>
        </w:rPr>
      </w:pPr>
      <w:r w:rsidRPr="00923A63">
        <w:rPr>
          <w:rFonts w:ascii="Times New Roman" w:hAnsi="Times New Roman" w:cs="Times New Roman"/>
          <w:sz w:val="24"/>
          <w:szCs w:val="24"/>
        </w:rPr>
        <w:t>E-RTU has now an Anti-Cheating Plug-in that detects malicious activity of students while taking quiz/exam.</w:t>
      </w:r>
    </w:p>
    <w:p w14:paraId="3DC64D62" w14:textId="77777777" w:rsidR="00923A63" w:rsidRPr="00923A63" w:rsidRDefault="00923A63" w:rsidP="00923A63">
      <w:pPr>
        <w:numPr>
          <w:ilvl w:val="0"/>
          <w:numId w:val="39"/>
        </w:numPr>
        <w:tabs>
          <w:tab w:val="left" w:pos="960"/>
        </w:tabs>
        <w:jc w:val="both"/>
        <w:rPr>
          <w:rFonts w:ascii="Times New Roman" w:hAnsi="Times New Roman" w:cs="Times New Roman"/>
          <w:sz w:val="24"/>
          <w:szCs w:val="24"/>
        </w:rPr>
      </w:pPr>
      <w:r w:rsidRPr="00923A63">
        <w:rPr>
          <w:rFonts w:ascii="Times New Roman" w:hAnsi="Times New Roman" w:cs="Times New Roman"/>
          <w:sz w:val="24"/>
          <w:szCs w:val="24"/>
        </w:rPr>
        <w:t>Real-time update of activities of students.</w:t>
      </w:r>
    </w:p>
    <w:p w14:paraId="63C62442" w14:textId="3E257355" w:rsidR="00DA5DAC" w:rsidRPr="00923A63" w:rsidRDefault="00923A63" w:rsidP="00923A63">
      <w:pPr>
        <w:numPr>
          <w:ilvl w:val="0"/>
          <w:numId w:val="39"/>
        </w:numPr>
        <w:tabs>
          <w:tab w:val="left" w:pos="960"/>
        </w:tabs>
        <w:jc w:val="both"/>
        <w:rPr>
          <w:rFonts w:ascii="Times New Roman" w:hAnsi="Times New Roman" w:cs="Times New Roman"/>
          <w:sz w:val="24"/>
          <w:szCs w:val="24"/>
        </w:rPr>
      </w:pPr>
      <w:r w:rsidRPr="00923A63">
        <w:rPr>
          <w:rFonts w:ascii="Times New Roman" w:hAnsi="Times New Roman" w:cs="Times New Roman"/>
          <w:sz w:val="24"/>
          <w:szCs w:val="24"/>
        </w:rPr>
        <w:tab/>
      </w:r>
    </w:p>
    <w:p w14:paraId="702B2926" w14:textId="77777777" w:rsidR="00DA5DAC" w:rsidRDefault="00DA5DAC" w:rsidP="00DA5DAC">
      <w:pPr>
        <w:tabs>
          <w:tab w:val="left" w:pos="960"/>
        </w:tabs>
        <w:jc w:val="both"/>
        <w:rPr>
          <w:rFonts w:ascii="Times New Roman" w:hAnsi="Times New Roman" w:cs="Times New Roman"/>
          <w:b/>
          <w:bCs/>
          <w:sz w:val="24"/>
          <w:szCs w:val="24"/>
        </w:rPr>
      </w:pPr>
    </w:p>
    <w:p w14:paraId="161A208C" w14:textId="06101ABE" w:rsidR="00314CB7" w:rsidRDefault="00C526E3"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Requirements Modeling</w:t>
      </w:r>
    </w:p>
    <w:p w14:paraId="5A24F34D" w14:textId="77777777" w:rsidR="00DA5DAC" w:rsidRDefault="00DA5DAC" w:rsidP="008A7AAF">
      <w:pPr>
        <w:spacing w:line="480" w:lineRule="auto"/>
        <w:jc w:val="both"/>
        <w:rPr>
          <w:rFonts w:ascii="Times New Roman" w:hAnsi="Times New Roman" w:cs="Times New Roman"/>
          <w:b/>
          <w:bCs/>
          <w:sz w:val="24"/>
          <w:szCs w:val="24"/>
        </w:rPr>
      </w:pPr>
    </w:p>
    <w:p w14:paraId="231FB2E8" w14:textId="658F0524" w:rsidR="00C526E3" w:rsidRDefault="00C526E3"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p w14:paraId="0A5A32E1" w14:textId="5281E074" w:rsidR="00C526E3" w:rsidRDefault="00C526E3"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Process</w:t>
      </w:r>
    </w:p>
    <w:p w14:paraId="3B5FE855" w14:textId="18E3B399" w:rsidR="00C526E3" w:rsidRDefault="00C526E3"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Output</w:t>
      </w:r>
    </w:p>
    <w:p w14:paraId="7858A521" w14:textId="550124E9" w:rsidR="00C526E3" w:rsidRDefault="00C526E3"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Performance</w:t>
      </w:r>
    </w:p>
    <w:p w14:paraId="0341A7C7" w14:textId="5A5341D8" w:rsidR="00C526E3" w:rsidRDefault="00C526E3" w:rsidP="008A7AA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Control</w:t>
      </w:r>
    </w:p>
    <w:p w14:paraId="1441F194" w14:textId="77777777" w:rsidR="00C526E3" w:rsidRPr="00D2067A" w:rsidRDefault="00C526E3" w:rsidP="008A7AAF">
      <w:pPr>
        <w:spacing w:line="480" w:lineRule="auto"/>
        <w:jc w:val="both"/>
        <w:rPr>
          <w:rFonts w:ascii="Times New Roman" w:hAnsi="Times New Roman" w:cs="Times New Roman"/>
          <w:b/>
          <w:bCs/>
          <w:sz w:val="24"/>
          <w:szCs w:val="24"/>
        </w:rPr>
      </w:pPr>
    </w:p>
    <w:p w14:paraId="77A743A2" w14:textId="77777777" w:rsidR="008A3A8A" w:rsidRPr="008A7AAF" w:rsidRDefault="008A3A8A" w:rsidP="008A7AAF">
      <w:pPr>
        <w:spacing w:line="480" w:lineRule="auto"/>
        <w:jc w:val="both"/>
        <w:rPr>
          <w:rFonts w:ascii="Times New Roman" w:hAnsi="Times New Roman" w:cs="Times New Roman"/>
          <w:sz w:val="24"/>
          <w:szCs w:val="24"/>
        </w:rPr>
      </w:pPr>
    </w:p>
    <w:p w14:paraId="384CD3C8" w14:textId="77777777" w:rsidR="00BE0F73" w:rsidRDefault="00BE0F73" w:rsidP="00C63614">
      <w:pPr>
        <w:spacing w:line="480" w:lineRule="auto"/>
        <w:ind w:firstLine="720"/>
        <w:jc w:val="both"/>
        <w:rPr>
          <w:rFonts w:ascii="Times New Roman" w:hAnsi="Times New Roman" w:cs="Times New Roman"/>
          <w:sz w:val="24"/>
          <w:szCs w:val="24"/>
        </w:rPr>
      </w:pPr>
    </w:p>
    <w:p w14:paraId="2AC83348" w14:textId="77777777" w:rsidR="00BE0F73" w:rsidRDefault="00BE0F73" w:rsidP="00C63614">
      <w:pPr>
        <w:spacing w:line="480" w:lineRule="auto"/>
        <w:ind w:firstLine="720"/>
        <w:jc w:val="both"/>
        <w:rPr>
          <w:rFonts w:ascii="Times New Roman" w:hAnsi="Times New Roman" w:cs="Times New Roman"/>
          <w:sz w:val="24"/>
          <w:szCs w:val="24"/>
        </w:rPr>
      </w:pPr>
    </w:p>
    <w:p w14:paraId="62B079E6" w14:textId="77777777" w:rsidR="00BE0F73" w:rsidRPr="001F7BD5" w:rsidRDefault="00BE0F73" w:rsidP="00C63614">
      <w:pPr>
        <w:spacing w:line="480" w:lineRule="auto"/>
        <w:ind w:firstLine="720"/>
        <w:jc w:val="both"/>
        <w:rPr>
          <w:rFonts w:ascii="Times New Roman" w:hAnsi="Times New Roman" w:cs="Times New Roman"/>
          <w:sz w:val="24"/>
          <w:szCs w:val="24"/>
        </w:rPr>
      </w:pPr>
    </w:p>
    <w:p w14:paraId="47F327F6" w14:textId="77777777" w:rsidR="00C63614" w:rsidRDefault="00C63614" w:rsidP="00C63614">
      <w:pPr>
        <w:autoSpaceDE w:val="0"/>
        <w:autoSpaceDN w:val="0"/>
        <w:adjustRightInd w:val="0"/>
        <w:spacing w:line="480" w:lineRule="auto"/>
        <w:ind w:right="-180"/>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658243" behindDoc="0" locked="0" layoutInCell="1" allowOverlap="1" wp14:anchorId="10FE9D37" wp14:editId="12E1F24B">
                <wp:simplePos x="0" y="0"/>
                <wp:positionH relativeFrom="margin">
                  <wp:align>center</wp:align>
                </wp:positionH>
                <wp:positionV relativeFrom="paragraph">
                  <wp:posOffset>458308</wp:posOffset>
                </wp:positionV>
                <wp:extent cx="5762625" cy="2966085"/>
                <wp:effectExtent l="0" t="0" r="9525" b="5715"/>
                <wp:wrapSquare wrapText="bothSides"/>
                <wp:docPr id="726085425" name="Group 726085425"/>
                <wp:cNvGraphicFramePr/>
                <a:graphic xmlns:a="http://schemas.openxmlformats.org/drawingml/2006/main">
                  <a:graphicData uri="http://schemas.microsoft.com/office/word/2010/wordprocessingGroup">
                    <wpg:wgp>
                      <wpg:cNvGrpSpPr/>
                      <wpg:grpSpPr>
                        <a:xfrm>
                          <a:off x="0" y="0"/>
                          <a:ext cx="5762625" cy="2966085"/>
                          <a:chOff x="-281915" y="19193"/>
                          <a:chExt cx="6033653" cy="3209676"/>
                        </a:xfrm>
                      </wpg:grpSpPr>
                      <pic:pic xmlns:pic="http://schemas.openxmlformats.org/drawingml/2006/picture">
                        <pic:nvPicPr>
                          <pic:cNvPr id="1890933993" name="Picture 1890933993"/>
                          <pic:cNvPicPr>
                            <a:picLocks noChangeAspect="1"/>
                          </pic:cNvPicPr>
                        </pic:nvPicPr>
                        <pic:blipFill>
                          <a:blip r:embed="rId20"/>
                          <a:srcRect/>
                          <a:stretch/>
                        </pic:blipFill>
                        <pic:spPr bwMode="auto">
                          <a:xfrm>
                            <a:off x="-225632" y="19193"/>
                            <a:ext cx="5902037" cy="2636756"/>
                          </a:xfrm>
                          <a:prstGeom prst="rect">
                            <a:avLst/>
                          </a:prstGeom>
                          <a:noFill/>
                          <a:ln>
                            <a:noFill/>
                          </a:ln>
                        </pic:spPr>
                      </pic:pic>
                      <wps:wsp>
                        <wps:cNvPr id="706819229" name="Text Box 2"/>
                        <wps:cNvSpPr txBox="1">
                          <a:spLocks noChangeArrowheads="1"/>
                        </wps:cNvSpPr>
                        <wps:spPr bwMode="auto">
                          <a:xfrm>
                            <a:off x="-281915" y="2800243"/>
                            <a:ext cx="6033653" cy="428626"/>
                          </a:xfrm>
                          <a:prstGeom prst="rect">
                            <a:avLst/>
                          </a:prstGeom>
                          <a:noFill/>
                          <a:ln w="9525">
                            <a:noFill/>
                            <a:miter lim="800000"/>
                            <a:headEnd/>
                            <a:tailEnd/>
                          </a:ln>
                        </wps:spPr>
                        <wps:txbx>
                          <w:txbxContent>
                            <w:p w14:paraId="2D66648D" w14:textId="77777777" w:rsidR="00C63614" w:rsidRPr="00E43738" w:rsidRDefault="00C63614" w:rsidP="00C63614">
                              <w:pPr>
                                <w:jc w:val="center"/>
                                <w:rPr>
                                  <w:rFonts w:ascii="Times New Roman" w:hAnsi="Times New Roman" w:cs="Times New Roman"/>
                                  <w:b/>
                                  <w:bCs/>
                                  <w:sz w:val="24"/>
                                  <w:szCs w:val="24"/>
                                </w:rPr>
                              </w:pPr>
                              <w:r>
                                <w:rPr>
                                  <w:rFonts w:ascii="Times New Roman" w:hAnsi="Times New Roman" w:cs="Times New Roman"/>
                                  <w:b/>
                                  <w:bCs/>
                                  <w:sz w:val="24"/>
                                  <w:szCs w:val="24"/>
                                </w:rPr>
                                <w:t>DIAGRAM 2</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0FE9D37" id="Group 726085425" o:spid="_x0000_s1029" style="position:absolute;left:0;text-align:left;margin-left:0;margin-top:36.1pt;width:453.75pt;height:233.55pt;z-index:251658243;mso-position-horizontal:center;mso-position-horizontal-relative:margin;mso-width-relative:margin;mso-height-relative:margin" coordorigin="-2819,191" coordsize="60336,3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">
                <v:shape id="Picture 1890933993" o:spid="_x0000_s1030" type="#_x0000_t75" style="position:absolute;left:-2256;top:191;width:59020;height:26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">
                  <v:imagedata r:id="rId21" o:title=""/>
                </v:shape>
                <v:shape id="Text Box 2" o:spid="_x0000_s1031" type="#_x0000_t202" style="position:absolute;left:-2819;top:28002;width:60336;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" filled="f" stroked="f">
                  <v:textbox>
                    <w:txbxContent>
                      <w:p w14:paraId="2D66648D" w14:textId="77777777" w:rsidR="00C63614" w:rsidRPr="00E43738" w:rsidRDefault="00C63614" w:rsidP="00C63614">
                        <w:pPr>
                          <w:jc w:val="center"/>
                          <w:rPr>
                            <w:rFonts w:ascii="Times New Roman" w:hAnsi="Times New Roman" w:cs="Times New Roman"/>
                            <w:b/>
                            <w:bCs/>
                            <w:sz w:val="24"/>
                            <w:szCs w:val="24"/>
                          </w:rPr>
                        </w:pPr>
                        <w:r>
                          <w:rPr>
                            <w:rFonts w:ascii="Times New Roman" w:hAnsi="Times New Roman" w:cs="Times New Roman"/>
                            <w:b/>
                            <w:bCs/>
                            <w:sz w:val="24"/>
                            <w:szCs w:val="24"/>
                          </w:rPr>
                          <w:t>DIAGRAM 2</w:t>
                        </w:r>
                      </w:p>
                    </w:txbxContent>
                  </v:textbox>
                </v:shape>
                <w10:wrap type="square" anchorx="margin"/>
              </v:group>
            </w:pict>
          </mc:Fallback>
        </mc:AlternateContent>
      </w:r>
      <w:r>
        <w:rPr>
          <w:rFonts w:ascii="Times New Roman" w:hAnsi="Times New Roman" w:cs="Times New Roman"/>
          <w:b/>
          <w:sz w:val="24"/>
          <w:szCs w:val="24"/>
        </w:rPr>
        <w:t>PLUGIN DATA FLOW DIAGRAM</w:t>
      </w:r>
    </w:p>
    <w:p w14:paraId="5650E67A" w14:textId="77777777" w:rsidR="00C63614" w:rsidRPr="00A35A8B" w:rsidRDefault="00C63614" w:rsidP="00C63614">
      <w:pPr>
        <w:autoSpaceDE w:val="0"/>
        <w:autoSpaceDN w:val="0"/>
        <w:adjustRightInd w:val="0"/>
        <w:spacing w:line="480" w:lineRule="auto"/>
        <w:ind w:left="-180" w:right="-180" w:firstLine="900"/>
        <w:jc w:val="both"/>
        <w:rPr>
          <w:rFonts w:ascii="Times New Roman" w:hAnsi="Times New Roman" w:cs="Times New Roman"/>
          <w:bCs/>
          <w:sz w:val="2"/>
          <w:szCs w:val="2"/>
        </w:rPr>
      </w:pPr>
    </w:p>
    <w:p w14:paraId="78A6B58D" w14:textId="77777777" w:rsidR="00C63614" w:rsidRPr="00A35A8B" w:rsidRDefault="00C63614" w:rsidP="00C63614">
      <w:pPr>
        <w:autoSpaceDE w:val="0"/>
        <w:autoSpaceDN w:val="0"/>
        <w:adjustRightInd w:val="0"/>
        <w:spacing w:line="480" w:lineRule="auto"/>
        <w:ind w:left="-180" w:right="-180" w:firstLine="900"/>
        <w:jc w:val="both"/>
        <w:rPr>
          <w:rFonts w:ascii="Times New Roman" w:hAnsi="Times New Roman" w:cs="Times New Roman"/>
          <w:bCs/>
          <w:sz w:val="24"/>
          <w:szCs w:val="24"/>
        </w:rPr>
      </w:pPr>
      <w:r w:rsidRPr="00A35A8B">
        <w:rPr>
          <w:rFonts w:ascii="Times New Roman" w:hAnsi="Times New Roman" w:cs="Times New Roman"/>
          <w:bCs/>
          <w:sz w:val="24"/>
          <w:szCs w:val="24"/>
        </w:rPr>
        <w:lastRenderedPageBreak/>
        <w:t xml:space="preserve">This context diagram provides an overview of the process of the </w:t>
      </w:r>
      <w:r>
        <w:rPr>
          <w:rFonts w:ascii="Times New Roman" w:hAnsi="Times New Roman" w:cs="Times New Roman"/>
          <w:bCs/>
          <w:sz w:val="24"/>
          <w:szCs w:val="24"/>
        </w:rPr>
        <w:t>auto-proctoring plug-in</w:t>
      </w:r>
      <w:r w:rsidRPr="00A35A8B">
        <w:rPr>
          <w:rFonts w:ascii="Times New Roman" w:hAnsi="Times New Roman" w:cs="Times New Roman"/>
          <w:bCs/>
          <w:sz w:val="24"/>
          <w:szCs w:val="24"/>
        </w:rPr>
        <w:t>. It illustrates</w:t>
      </w:r>
      <w:r>
        <w:rPr>
          <w:rFonts w:ascii="Times New Roman" w:hAnsi="Times New Roman" w:cs="Times New Roman"/>
          <w:bCs/>
          <w:sz w:val="24"/>
          <w:szCs w:val="24"/>
        </w:rPr>
        <w:t xml:space="preserve"> </w:t>
      </w:r>
      <w:r w:rsidRPr="00A35A8B">
        <w:rPr>
          <w:rFonts w:ascii="Times New Roman" w:hAnsi="Times New Roman" w:cs="Times New Roman"/>
          <w:bCs/>
          <w:sz w:val="24"/>
          <w:szCs w:val="24"/>
        </w:rPr>
        <w:t xml:space="preserve">the external entities that interact with it and the major data flows in and out of the </w:t>
      </w:r>
      <w:r>
        <w:rPr>
          <w:rFonts w:ascii="Times New Roman" w:hAnsi="Times New Roman" w:cs="Times New Roman"/>
          <w:bCs/>
          <w:sz w:val="24"/>
          <w:szCs w:val="24"/>
        </w:rPr>
        <w:t>plug-in</w:t>
      </w:r>
      <w:r w:rsidRPr="00A35A8B">
        <w:rPr>
          <w:rFonts w:ascii="Times New Roman" w:hAnsi="Times New Roman" w:cs="Times New Roman"/>
          <w:bCs/>
          <w:sz w:val="24"/>
          <w:szCs w:val="24"/>
        </w:rPr>
        <w:t>.</w:t>
      </w:r>
      <w:r>
        <w:rPr>
          <w:rFonts w:ascii="Times New Roman" w:hAnsi="Times New Roman" w:cs="Times New Roman"/>
          <w:bCs/>
          <w:sz w:val="24"/>
          <w:szCs w:val="24"/>
        </w:rPr>
        <w:t xml:space="preserve"> </w:t>
      </w:r>
      <w:r w:rsidRPr="00A35A8B">
        <w:rPr>
          <w:rFonts w:ascii="Times New Roman" w:hAnsi="Times New Roman" w:cs="Times New Roman"/>
          <w:bCs/>
          <w:sz w:val="24"/>
          <w:szCs w:val="24"/>
        </w:rPr>
        <w:t xml:space="preserve">Additionally, through this diagram, this will help end users to understand interaction between the </w:t>
      </w:r>
      <w:r>
        <w:rPr>
          <w:rFonts w:ascii="Times New Roman" w:hAnsi="Times New Roman" w:cs="Times New Roman"/>
          <w:bCs/>
          <w:sz w:val="24"/>
          <w:szCs w:val="24"/>
        </w:rPr>
        <w:t>auto-proctoring plug-in</w:t>
      </w:r>
      <w:r w:rsidRPr="00A35A8B">
        <w:rPr>
          <w:rFonts w:ascii="Times New Roman" w:hAnsi="Times New Roman" w:cs="Times New Roman"/>
          <w:bCs/>
          <w:sz w:val="24"/>
          <w:szCs w:val="24"/>
        </w:rPr>
        <w:t xml:space="preserve"> and other external factors.</w:t>
      </w:r>
    </w:p>
    <w:p w14:paraId="2E8FDD42" w14:textId="77777777" w:rsidR="00C63614" w:rsidRDefault="00C63614" w:rsidP="00C63614">
      <w:pPr>
        <w:autoSpaceDE w:val="0"/>
        <w:autoSpaceDN w:val="0"/>
        <w:adjustRightInd w:val="0"/>
        <w:spacing w:line="480" w:lineRule="auto"/>
        <w:ind w:right="-180"/>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658242" behindDoc="0" locked="0" layoutInCell="1" allowOverlap="1" wp14:anchorId="0118DA47" wp14:editId="317A7DA8">
                <wp:simplePos x="0" y="0"/>
                <wp:positionH relativeFrom="page">
                  <wp:align>center</wp:align>
                </wp:positionH>
                <wp:positionV relativeFrom="paragraph">
                  <wp:posOffset>68378</wp:posOffset>
                </wp:positionV>
                <wp:extent cx="4504690" cy="4608830"/>
                <wp:effectExtent l="0" t="0" r="0" b="1270"/>
                <wp:wrapSquare wrapText="bothSides"/>
                <wp:docPr id="540188038" name="Group 540188038"/>
                <wp:cNvGraphicFramePr/>
                <a:graphic xmlns:a="http://schemas.openxmlformats.org/drawingml/2006/main">
                  <a:graphicData uri="http://schemas.microsoft.com/office/word/2010/wordprocessingGroup">
                    <wpg:wgp>
                      <wpg:cNvGrpSpPr/>
                      <wpg:grpSpPr>
                        <a:xfrm>
                          <a:off x="0" y="0"/>
                          <a:ext cx="4504690" cy="4608830"/>
                          <a:chOff x="227718" y="-510639"/>
                          <a:chExt cx="5486399" cy="5471345"/>
                        </a:xfrm>
                      </wpg:grpSpPr>
                      <pic:pic xmlns:pic="http://schemas.openxmlformats.org/drawingml/2006/picture">
                        <pic:nvPicPr>
                          <pic:cNvPr id="1251485816" name="Picture 1251485816"/>
                          <pic:cNvPicPr>
                            <a:picLocks noChangeAspect="1"/>
                          </pic:cNvPicPr>
                        </pic:nvPicPr>
                        <pic:blipFill>
                          <a:blip r:embed="rId22"/>
                          <a:srcRect/>
                          <a:stretch/>
                        </pic:blipFill>
                        <pic:spPr bwMode="auto">
                          <a:xfrm>
                            <a:off x="773495" y="-510639"/>
                            <a:ext cx="4413895" cy="4693285"/>
                          </a:xfrm>
                          <a:prstGeom prst="rect">
                            <a:avLst/>
                          </a:prstGeom>
                          <a:noFill/>
                          <a:ln>
                            <a:noFill/>
                          </a:ln>
                        </pic:spPr>
                      </pic:pic>
                      <wps:wsp>
                        <wps:cNvPr id="1642339709" name="Text Box 2"/>
                        <wps:cNvSpPr txBox="1">
                          <a:spLocks noChangeArrowheads="1"/>
                        </wps:cNvSpPr>
                        <wps:spPr bwMode="auto">
                          <a:xfrm>
                            <a:off x="227718" y="4531447"/>
                            <a:ext cx="5486399" cy="429259"/>
                          </a:xfrm>
                          <a:prstGeom prst="rect">
                            <a:avLst/>
                          </a:prstGeom>
                          <a:noFill/>
                          <a:ln w="9525">
                            <a:noFill/>
                            <a:miter lim="800000"/>
                            <a:headEnd/>
                            <a:tailEnd/>
                          </a:ln>
                        </wps:spPr>
                        <wps:txbx>
                          <w:txbxContent>
                            <w:p w14:paraId="4C2C4F96" w14:textId="77777777" w:rsidR="00C63614" w:rsidRPr="00E43738" w:rsidRDefault="00C63614" w:rsidP="00C63614">
                              <w:pPr>
                                <w:jc w:val="center"/>
                                <w:rPr>
                                  <w:rFonts w:ascii="Times New Roman" w:hAnsi="Times New Roman" w:cs="Times New Roman"/>
                                  <w:b/>
                                  <w:bCs/>
                                  <w:sz w:val="24"/>
                                  <w:szCs w:val="24"/>
                                </w:rPr>
                              </w:pPr>
                              <w:r>
                                <w:rPr>
                                  <w:rFonts w:ascii="Times New Roman" w:hAnsi="Times New Roman" w:cs="Times New Roman"/>
                                  <w:b/>
                                  <w:bCs/>
                                  <w:sz w:val="24"/>
                                  <w:szCs w:val="24"/>
                                </w:rPr>
                                <w:t>DIAGRAM 3</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0118DA47" id="Group 540188038" o:spid="_x0000_s1032" style="position:absolute;left:0;text-align:left;margin-left:0;margin-top:5.4pt;width:354.7pt;height:362.9pt;z-index:251658242;mso-position-horizontal:center;mso-position-horizontal-relative:page;mso-width-relative:margin;mso-height-relative:margin" coordorigin="2277,-5106" coordsize="54863,54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">
                <v:shape id="Picture 1251485816" o:spid="_x0000_s1033" type="#_x0000_t75" style="position:absolute;left:7734;top:-5106;width:44139;height:46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">
                  <v:imagedata r:id="rId23" o:title=""/>
                </v:shape>
                <v:shape id="Text Box 2" o:spid="_x0000_s1034" type="#_x0000_t202" style="position:absolute;left:2277;top:45314;width:54864;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" filled="f" stroked="f">
                  <v:textbox>
                    <w:txbxContent>
                      <w:p w14:paraId="4C2C4F96" w14:textId="77777777" w:rsidR="00C63614" w:rsidRPr="00E43738" w:rsidRDefault="00C63614" w:rsidP="00C63614">
                        <w:pPr>
                          <w:jc w:val="center"/>
                          <w:rPr>
                            <w:rFonts w:ascii="Times New Roman" w:hAnsi="Times New Roman" w:cs="Times New Roman"/>
                            <w:b/>
                            <w:bCs/>
                            <w:sz w:val="24"/>
                            <w:szCs w:val="24"/>
                          </w:rPr>
                        </w:pPr>
                        <w:r>
                          <w:rPr>
                            <w:rFonts w:ascii="Times New Roman" w:hAnsi="Times New Roman" w:cs="Times New Roman"/>
                            <w:b/>
                            <w:bCs/>
                            <w:sz w:val="24"/>
                            <w:szCs w:val="24"/>
                          </w:rPr>
                          <w:t>DIAGRAM 3</w:t>
                        </w:r>
                      </w:p>
                    </w:txbxContent>
                  </v:textbox>
                </v:shape>
                <w10:wrap type="square" anchorx="page"/>
              </v:group>
            </w:pict>
          </mc:Fallback>
        </mc:AlternateContent>
      </w:r>
    </w:p>
    <w:p w14:paraId="6027EA57"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765602BD"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5CB40585" w14:textId="77777777" w:rsidR="00C63614" w:rsidRPr="00F41B9C" w:rsidRDefault="00C63614" w:rsidP="00C63614">
      <w:pPr>
        <w:autoSpaceDE w:val="0"/>
        <w:autoSpaceDN w:val="0"/>
        <w:adjustRightInd w:val="0"/>
        <w:spacing w:line="480" w:lineRule="auto"/>
        <w:ind w:left="-180" w:right="-180"/>
        <w:jc w:val="both"/>
        <w:rPr>
          <w:rFonts w:ascii="Times New Roman" w:hAnsi="Times New Roman" w:cs="Times New Roman"/>
          <w:b/>
          <w:sz w:val="8"/>
          <w:szCs w:val="8"/>
        </w:rPr>
      </w:pPr>
    </w:p>
    <w:p w14:paraId="014498B6" w14:textId="77777777" w:rsidR="00C63614" w:rsidRPr="00F41B9C" w:rsidRDefault="00C63614" w:rsidP="00C63614">
      <w:pPr>
        <w:autoSpaceDE w:val="0"/>
        <w:autoSpaceDN w:val="0"/>
        <w:adjustRightInd w:val="0"/>
        <w:spacing w:line="480" w:lineRule="auto"/>
        <w:ind w:left="-180" w:right="-180"/>
        <w:jc w:val="both"/>
        <w:rPr>
          <w:rFonts w:ascii="Times New Roman" w:hAnsi="Times New Roman" w:cs="Times New Roman"/>
          <w:b/>
          <w:sz w:val="8"/>
          <w:szCs w:val="8"/>
        </w:rPr>
      </w:pPr>
    </w:p>
    <w:p w14:paraId="3FA325FB" w14:textId="77777777" w:rsidR="00C63614" w:rsidRDefault="00C63614" w:rsidP="00C63614">
      <w:pPr>
        <w:autoSpaceDE w:val="0"/>
        <w:autoSpaceDN w:val="0"/>
        <w:adjustRightInd w:val="0"/>
        <w:spacing w:line="480" w:lineRule="auto"/>
        <w:ind w:left="-180" w:right="-180" w:firstLine="900"/>
        <w:jc w:val="both"/>
        <w:rPr>
          <w:rFonts w:ascii="Times New Roman" w:hAnsi="Times New Roman" w:cs="Times New Roman"/>
          <w:bCs/>
          <w:sz w:val="24"/>
          <w:szCs w:val="24"/>
        </w:rPr>
      </w:pPr>
    </w:p>
    <w:p w14:paraId="70F4D9EF" w14:textId="77777777" w:rsidR="00C63614" w:rsidRDefault="00C63614" w:rsidP="00C63614">
      <w:pPr>
        <w:autoSpaceDE w:val="0"/>
        <w:autoSpaceDN w:val="0"/>
        <w:adjustRightInd w:val="0"/>
        <w:spacing w:line="480" w:lineRule="auto"/>
        <w:ind w:left="-180" w:right="-180" w:firstLine="900"/>
        <w:jc w:val="both"/>
        <w:rPr>
          <w:rFonts w:ascii="Times New Roman" w:hAnsi="Times New Roman" w:cs="Times New Roman"/>
          <w:bCs/>
          <w:sz w:val="24"/>
          <w:szCs w:val="24"/>
        </w:rPr>
      </w:pPr>
    </w:p>
    <w:p w14:paraId="7C59A3A0" w14:textId="77777777" w:rsidR="00C63614" w:rsidRDefault="00C63614" w:rsidP="00C63614">
      <w:pPr>
        <w:autoSpaceDE w:val="0"/>
        <w:autoSpaceDN w:val="0"/>
        <w:adjustRightInd w:val="0"/>
        <w:spacing w:line="480" w:lineRule="auto"/>
        <w:ind w:left="-180" w:right="-180" w:firstLine="900"/>
        <w:jc w:val="both"/>
        <w:rPr>
          <w:rFonts w:ascii="Times New Roman" w:hAnsi="Times New Roman" w:cs="Times New Roman"/>
          <w:bCs/>
          <w:sz w:val="24"/>
          <w:szCs w:val="24"/>
        </w:rPr>
      </w:pPr>
    </w:p>
    <w:p w14:paraId="15E7306E" w14:textId="77777777" w:rsidR="00C63614" w:rsidRDefault="00C63614" w:rsidP="00C63614">
      <w:pPr>
        <w:autoSpaceDE w:val="0"/>
        <w:autoSpaceDN w:val="0"/>
        <w:adjustRightInd w:val="0"/>
        <w:spacing w:line="480" w:lineRule="auto"/>
        <w:ind w:left="-180" w:right="-180" w:firstLine="900"/>
        <w:jc w:val="both"/>
        <w:rPr>
          <w:rFonts w:ascii="Times New Roman" w:hAnsi="Times New Roman" w:cs="Times New Roman"/>
          <w:bCs/>
          <w:sz w:val="24"/>
          <w:szCs w:val="24"/>
        </w:rPr>
      </w:pPr>
    </w:p>
    <w:p w14:paraId="6139B6D0" w14:textId="77777777" w:rsidR="00C63614" w:rsidRDefault="00C63614" w:rsidP="00C63614">
      <w:pPr>
        <w:autoSpaceDE w:val="0"/>
        <w:autoSpaceDN w:val="0"/>
        <w:adjustRightInd w:val="0"/>
        <w:spacing w:line="480" w:lineRule="auto"/>
        <w:ind w:left="-180" w:right="-180" w:firstLine="900"/>
        <w:jc w:val="both"/>
        <w:rPr>
          <w:rFonts w:ascii="Times New Roman" w:hAnsi="Times New Roman" w:cs="Times New Roman"/>
          <w:bCs/>
          <w:sz w:val="24"/>
          <w:szCs w:val="24"/>
        </w:rPr>
      </w:pPr>
    </w:p>
    <w:p w14:paraId="7E273502" w14:textId="77777777" w:rsidR="00C63614" w:rsidRDefault="00C63614" w:rsidP="00C63614">
      <w:pPr>
        <w:autoSpaceDE w:val="0"/>
        <w:autoSpaceDN w:val="0"/>
        <w:adjustRightInd w:val="0"/>
        <w:spacing w:line="480" w:lineRule="auto"/>
        <w:ind w:left="-180" w:right="-180" w:firstLine="900"/>
        <w:jc w:val="both"/>
        <w:rPr>
          <w:rFonts w:ascii="Times New Roman" w:hAnsi="Times New Roman" w:cs="Times New Roman"/>
          <w:bCs/>
          <w:sz w:val="24"/>
          <w:szCs w:val="24"/>
        </w:rPr>
      </w:pPr>
    </w:p>
    <w:p w14:paraId="412979B3" w14:textId="77777777" w:rsidR="00C63614" w:rsidRPr="00F41B9C" w:rsidRDefault="00C63614" w:rsidP="00C63614">
      <w:pPr>
        <w:autoSpaceDE w:val="0"/>
        <w:autoSpaceDN w:val="0"/>
        <w:adjustRightInd w:val="0"/>
        <w:spacing w:line="480" w:lineRule="auto"/>
        <w:ind w:left="-180" w:right="-180" w:firstLine="900"/>
        <w:jc w:val="both"/>
        <w:rPr>
          <w:rFonts w:ascii="Times New Roman" w:hAnsi="Times New Roman" w:cs="Times New Roman"/>
          <w:bCs/>
          <w:sz w:val="24"/>
          <w:szCs w:val="24"/>
        </w:rPr>
      </w:pPr>
      <w:r w:rsidRPr="00F41B9C">
        <w:rPr>
          <w:rFonts w:ascii="Times New Roman" w:hAnsi="Times New Roman" w:cs="Times New Roman"/>
          <w:bCs/>
          <w:sz w:val="24"/>
          <w:szCs w:val="24"/>
        </w:rPr>
        <w:t xml:space="preserve">The Level 1 diagram is a graphical representation of the </w:t>
      </w:r>
      <w:r>
        <w:rPr>
          <w:rFonts w:ascii="Times New Roman" w:hAnsi="Times New Roman" w:cs="Times New Roman"/>
          <w:bCs/>
          <w:sz w:val="24"/>
          <w:szCs w:val="24"/>
        </w:rPr>
        <w:t>auto-proctoring plug-in</w:t>
      </w:r>
      <w:r w:rsidRPr="00F41B9C">
        <w:rPr>
          <w:rFonts w:ascii="Times New Roman" w:hAnsi="Times New Roman" w:cs="Times New Roman"/>
          <w:bCs/>
          <w:sz w:val="24"/>
          <w:szCs w:val="24"/>
        </w:rPr>
        <w:t xml:space="preserve"> that displays the core</w:t>
      </w:r>
      <w:r>
        <w:rPr>
          <w:rFonts w:ascii="Times New Roman" w:hAnsi="Times New Roman" w:cs="Times New Roman"/>
          <w:bCs/>
          <w:sz w:val="24"/>
          <w:szCs w:val="24"/>
        </w:rPr>
        <w:t xml:space="preserve"> </w:t>
      </w:r>
      <w:r w:rsidRPr="00F41B9C">
        <w:rPr>
          <w:rFonts w:ascii="Times New Roman" w:hAnsi="Times New Roman" w:cs="Times New Roman"/>
          <w:bCs/>
          <w:sz w:val="24"/>
          <w:szCs w:val="24"/>
        </w:rPr>
        <w:t>processes, data stores, data flow, and external entities involved in a process. It</w:t>
      </w:r>
      <w:r>
        <w:rPr>
          <w:rFonts w:ascii="Times New Roman" w:hAnsi="Times New Roman" w:cs="Times New Roman"/>
          <w:bCs/>
          <w:sz w:val="24"/>
          <w:szCs w:val="24"/>
        </w:rPr>
        <w:t xml:space="preserve"> </w:t>
      </w:r>
      <w:r w:rsidRPr="00F41B9C">
        <w:rPr>
          <w:rFonts w:ascii="Times New Roman" w:hAnsi="Times New Roman" w:cs="Times New Roman"/>
          <w:bCs/>
          <w:sz w:val="24"/>
          <w:szCs w:val="24"/>
        </w:rPr>
        <w:t>provides a high-level picture of how data transfers within and between different entities</w:t>
      </w:r>
      <w:r>
        <w:rPr>
          <w:rFonts w:ascii="Times New Roman" w:hAnsi="Times New Roman" w:cs="Times New Roman"/>
          <w:bCs/>
          <w:sz w:val="24"/>
          <w:szCs w:val="24"/>
        </w:rPr>
        <w:t xml:space="preserve"> </w:t>
      </w:r>
      <w:r w:rsidRPr="00F41B9C">
        <w:rPr>
          <w:rFonts w:ascii="Times New Roman" w:hAnsi="Times New Roman" w:cs="Times New Roman"/>
          <w:bCs/>
          <w:sz w:val="24"/>
          <w:szCs w:val="24"/>
        </w:rPr>
        <w:t xml:space="preserve">outside the </w:t>
      </w:r>
      <w:r w:rsidRPr="002B7EF7">
        <w:rPr>
          <w:rFonts w:ascii="Times New Roman" w:hAnsi="Times New Roman" w:cs="Times New Roman"/>
          <w:bCs/>
          <w:sz w:val="24"/>
          <w:szCs w:val="24"/>
        </w:rPr>
        <w:t>auto-proctoring plug</w:t>
      </w:r>
      <w:r>
        <w:rPr>
          <w:rFonts w:ascii="Times New Roman" w:hAnsi="Times New Roman" w:cs="Times New Roman"/>
          <w:bCs/>
          <w:sz w:val="24"/>
          <w:szCs w:val="24"/>
        </w:rPr>
        <w:t>-in</w:t>
      </w:r>
      <w:r w:rsidRPr="00F41B9C">
        <w:rPr>
          <w:rFonts w:ascii="Times New Roman" w:hAnsi="Times New Roman" w:cs="Times New Roman"/>
          <w:bCs/>
          <w:sz w:val="24"/>
          <w:szCs w:val="24"/>
        </w:rPr>
        <w:t>.</w:t>
      </w:r>
    </w:p>
    <w:p w14:paraId="6F2E9820" w14:textId="77777777" w:rsidR="00C63614" w:rsidRDefault="00C63614" w:rsidP="00C63614">
      <w:pPr>
        <w:autoSpaceDE w:val="0"/>
        <w:autoSpaceDN w:val="0"/>
        <w:adjustRightInd w:val="0"/>
        <w:spacing w:line="480" w:lineRule="auto"/>
        <w:ind w:right="-180"/>
        <w:jc w:val="both"/>
        <w:rPr>
          <w:rFonts w:ascii="Times New Roman" w:hAnsi="Times New Roman" w:cs="Times New Roman"/>
          <w:b/>
          <w:sz w:val="24"/>
          <w:szCs w:val="24"/>
        </w:rPr>
      </w:pPr>
    </w:p>
    <w:p w14:paraId="698EE421"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658241" behindDoc="0" locked="0" layoutInCell="1" allowOverlap="1" wp14:anchorId="433361C9" wp14:editId="253B3380">
                <wp:simplePos x="0" y="0"/>
                <wp:positionH relativeFrom="margin">
                  <wp:posOffset>859971</wp:posOffset>
                </wp:positionH>
                <wp:positionV relativeFrom="paragraph">
                  <wp:posOffset>384175</wp:posOffset>
                </wp:positionV>
                <wp:extent cx="3896360" cy="5750288"/>
                <wp:effectExtent l="0" t="19050" r="0" b="3175"/>
                <wp:wrapSquare wrapText="bothSides"/>
                <wp:docPr id="2014944149" name="Group 2014944149"/>
                <wp:cNvGraphicFramePr/>
                <a:graphic xmlns:a="http://schemas.openxmlformats.org/drawingml/2006/main">
                  <a:graphicData uri="http://schemas.microsoft.com/office/word/2010/wordprocessingGroup">
                    <wpg:wgp>
                      <wpg:cNvGrpSpPr/>
                      <wpg:grpSpPr>
                        <a:xfrm>
                          <a:off x="0" y="0"/>
                          <a:ext cx="3896360" cy="5750288"/>
                          <a:chOff x="-51560" y="-220798"/>
                          <a:chExt cx="5485765" cy="7072548"/>
                        </a:xfrm>
                      </wpg:grpSpPr>
                      <pic:pic xmlns:pic="http://schemas.openxmlformats.org/drawingml/2006/picture">
                        <pic:nvPicPr>
                          <pic:cNvPr id="444628684" name="Picture 444628684"/>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94755" y="-220798"/>
                            <a:ext cx="4961255" cy="6400800"/>
                          </a:xfrm>
                          <a:prstGeom prst="rect">
                            <a:avLst/>
                          </a:prstGeom>
                          <a:noFill/>
                          <a:ln w="12700">
                            <a:solidFill>
                              <a:schemeClr val="tx1"/>
                            </a:solidFill>
                          </a:ln>
                        </pic:spPr>
                      </pic:pic>
                      <wps:wsp>
                        <wps:cNvPr id="1037800772" name="Text Box 2"/>
                        <wps:cNvSpPr txBox="1">
                          <a:spLocks noChangeArrowheads="1"/>
                        </wps:cNvSpPr>
                        <wps:spPr bwMode="auto">
                          <a:xfrm>
                            <a:off x="-51560" y="6422526"/>
                            <a:ext cx="5485765" cy="429224"/>
                          </a:xfrm>
                          <a:prstGeom prst="rect">
                            <a:avLst/>
                          </a:prstGeom>
                          <a:noFill/>
                          <a:ln w="9525">
                            <a:noFill/>
                            <a:miter lim="800000"/>
                            <a:headEnd/>
                            <a:tailEnd/>
                          </a:ln>
                        </wps:spPr>
                        <wps:txbx>
                          <w:txbxContent>
                            <w:p w14:paraId="5AF60994" w14:textId="77777777" w:rsidR="00C63614" w:rsidRDefault="00C63614" w:rsidP="00C63614">
                              <w:pPr>
                                <w:jc w:val="center"/>
                                <w:rPr>
                                  <w:rFonts w:ascii="Times New Roman" w:hAnsi="Times New Roman" w:cs="Times New Roman"/>
                                  <w:b/>
                                  <w:bCs/>
                                  <w:sz w:val="24"/>
                                  <w:szCs w:val="24"/>
                                </w:rPr>
                              </w:pPr>
                              <w:r>
                                <w:rPr>
                                  <w:rFonts w:ascii="Times New Roman" w:hAnsi="Times New Roman" w:cs="Times New Roman"/>
                                  <w:b/>
                                  <w:bCs/>
                                  <w:sz w:val="24"/>
                                  <w:szCs w:val="24"/>
                                </w:rPr>
                                <w:t>DIAGRAM 4</w:t>
                              </w:r>
                            </w:p>
                            <w:p w14:paraId="2BDA55AC" w14:textId="77777777" w:rsidR="00C63614" w:rsidRDefault="00C63614" w:rsidP="00C63614">
                              <w:pPr>
                                <w:jc w:val="center"/>
                                <w:rPr>
                                  <w:rFonts w:ascii="Times New Roman" w:hAnsi="Times New Roman" w:cs="Times New Roman"/>
                                  <w:b/>
                                  <w:bCs/>
                                  <w:sz w:val="24"/>
                                  <w:szCs w:val="24"/>
                                </w:rPr>
                              </w:pPr>
                            </w:p>
                            <w:p w14:paraId="72157854" w14:textId="77777777" w:rsidR="00C63614" w:rsidRPr="00E43738" w:rsidRDefault="00C63614" w:rsidP="00C63614">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33361C9" id="Group 2014944149" o:spid="_x0000_s1035" style="position:absolute;left:0;text-align:left;margin-left:67.7pt;margin-top:30.25pt;width:306.8pt;height:452.8pt;z-index:251658241;mso-position-horizontal-relative:margin;mso-width-relative:margin;mso-height-relative:margin" coordorigin="-515,-2207" coordsize="54857,70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AAAAAAAA&#10;AAAAAAAAAAAAAAAAAEgQgQMAAAAAAAAAAAAAAAAAAAAAAAAAAAAAAAAAAEgQgQMAAAAAAAAAAAAA&#10;AAAAAAAAAAAAAAAAAAAAAEg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AAAAAAAA&#10;AAAAAAAAAAAAAAAAAEgQgQMAAAAAAAAAAAAAAAAAAAAAAAAAAAAAAAAAAEgQgQMAAAAAAAAAAAAA&#10;AAAAAAAAAAAAAAAAAAAAAEg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AAAAAAAA&#10;AAAAAAAAAAAAAAAAAEgQgQMAAAAAAAAAAAAAAAAAAAAAAAAAAAAAAAAAAEgQgQMAAAAAAAAAAAAA&#10;AAAAAAAAAAAAAAAAAAAAAEg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AAAAAAAA&#10;AAAAAAAAAAAAAAAAAEgQgQMAAAAAAAAAAAAAAAAAAAAAAAAAAAAAAAAAAEgQgQMAAAAAAAAAAAAA&#10;AAAAAAAAAAAAAAAAAAAAAEg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AAAAAAAA&#10;AAAAAAAAAAAAAAAAAEgQgQMAAAAAAAAAAAAAAAAAAAAAAAAAAAAAAAAAAEgQgQMAAAAAAAAAAAAA&#10;AAAAAAAAAAAAAAAAAAAAAEg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AAAAAAAA&#10;AAAAAAAAAAAAAAAAAEgQgQMAAAAAAAAAAAAAAAAAAAAAAAAAAAAAAAAAAEgQgQMAAAAAAAAAAAAA&#10;AAAAAAAAAAAAAAAAAAAAAEg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AAAAAAAA&#10;AAAAAAAAAAAAAAAAAEgQgQMAAAAAAAAAAAAAAAAAAAAAAAAAAAAAAAAAAEgQgQMAAAAAAAAAAAAA&#10;AAAAAAAAAAAAAAAAAAAAAEg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AAAAAAAA&#10;AAAAAAAAAAAAAAAAAEgQgQMAAAAAAAAAAAAAAAAAAAAAAAAAAAAAAAAAAEgQgQMAAAAAAAAAAAAA&#10;AAAAAAAAAAAAAAAAAAAAAEg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AAAAAAAA&#10;AAAAAAAAAAAAAAAAAEgQgQMAAAAAAAAAAAAAAAAAAAAAAAAAAAAAAAAAAEgQgQMAAAAAAAAAAAAA&#10;AAAAAAAAAAAAAAAAAAAAAEg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AAAAAAAA&#10;AAAAAAAAAAAAAAAAAEgQgQMAAAAAAAAAAAAAAAAAAAAAAAAAAAAAAAAAAEgQgQMAAAAAAAAAAAAA&#10;AAAAAAAAAAAAAAAAAAAAAEg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">
                <v:shape id="Picture 444628684" o:spid="_x0000_s1036" type="#_x0000_t75" style="position:absolute;left:2947;top:-2207;width:49613;height:64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" stroked="t" strokecolor="black [3213]" strokeweight="1pt">
                  <v:imagedata r:id="rId25" o:title=""/>
                  <v:path arrowok="t"/>
                </v:shape>
                <v:shape id="Text Box 2" o:spid="_x0000_s1037" type="#_x0000_t202" style="position:absolute;left:-515;top:64225;width:54857;height:4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" filled="f" stroked="f">
                  <v:textbox>
                    <w:txbxContent>
                      <w:p w14:paraId="5AF60994" w14:textId="77777777" w:rsidR="00C63614" w:rsidRDefault="00C63614" w:rsidP="00C63614">
                        <w:pPr>
                          <w:jc w:val="center"/>
                          <w:rPr>
                            <w:rFonts w:ascii="Times New Roman" w:hAnsi="Times New Roman" w:cs="Times New Roman"/>
                            <w:b/>
                            <w:bCs/>
                            <w:sz w:val="24"/>
                            <w:szCs w:val="24"/>
                          </w:rPr>
                        </w:pPr>
                        <w:r>
                          <w:rPr>
                            <w:rFonts w:ascii="Times New Roman" w:hAnsi="Times New Roman" w:cs="Times New Roman"/>
                            <w:b/>
                            <w:bCs/>
                            <w:sz w:val="24"/>
                            <w:szCs w:val="24"/>
                          </w:rPr>
                          <w:t>DIAGRAM 4</w:t>
                        </w:r>
                      </w:p>
                      <w:p w14:paraId="2BDA55AC" w14:textId="77777777" w:rsidR="00C63614" w:rsidRDefault="00C63614" w:rsidP="00C63614">
                        <w:pPr>
                          <w:jc w:val="center"/>
                          <w:rPr>
                            <w:rFonts w:ascii="Times New Roman" w:hAnsi="Times New Roman" w:cs="Times New Roman"/>
                            <w:b/>
                            <w:bCs/>
                            <w:sz w:val="24"/>
                            <w:szCs w:val="24"/>
                          </w:rPr>
                        </w:pPr>
                      </w:p>
                      <w:p w14:paraId="72157854" w14:textId="77777777" w:rsidR="00C63614" w:rsidRPr="00E43738" w:rsidRDefault="00C63614" w:rsidP="00C63614">
                        <w:pPr>
                          <w:jc w:val="center"/>
                          <w:rPr>
                            <w:rFonts w:ascii="Times New Roman" w:hAnsi="Times New Roman" w:cs="Times New Roman"/>
                            <w:b/>
                            <w:bCs/>
                            <w:sz w:val="24"/>
                            <w:szCs w:val="24"/>
                          </w:rPr>
                        </w:pPr>
                      </w:p>
                    </w:txbxContent>
                  </v:textbox>
                </v:shape>
                <w10:wrap type="square" anchorx="margin"/>
              </v:group>
            </w:pict>
          </mc:Fallback>
        </mc:AlternateContent>
      </w:r>
      <w:r>
        <w:rPr>
          <w:rFonts w:ascii="Times New Roman" w:hAnsi="Times New Roman" w:cs="Times New Roman"/>
          <w:b/>
          <w:sz w:val="24"/>
          <w:szCs w:val="24"/>
        </w:rPr>
        <w:t>PLUGIN FLOWCHART</w:t>
      </w:r>
    </w:p>
    <w:p w14:paraId="29D2C465" w14:textId="77777777" w:rsidR="00C63614" w:rsidRDefault="00C63614" w:rsidP="00C63614">
      <w:pPr>
        <w:autoSpaceDE w:val="0"/>
        <w:autoSpaceDN w:val="0"/>
        <w:adjustRightInd w:val="0"/>
        <w:spacing w:line="480" w:lineRule="auto"/>
        <w:ind w:right="-180"/>
        <w:jc w:val="both"/>
        <w:rPr>
          <w:rFonts w:ascii="Times New Roman" w:hAnsi="Times New Roman" w:cs="Times New Roman"/>
          <w:b/>
          <w:sz w:val="24"/>
          <w:szCs w:val="24"/>
        </w:rPr>
      </w:pPr>
    </w:p>
    <w:p w14:paraId="15C51A94"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459968F8"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295CDDB1"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6AB1A2D8"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3BC1269D"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7BF32F52"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3B6B5846"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20263618"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74F60730"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1D7EBFCA"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22906BE5" w14:textId="77777777" w:rsidR="00C63614" w:rsidRDefault="00C63614" w:rsidP="00C63614">
      <w:pPr>
        <w:autoSpaceDE w:val="0"/>
        <w:autoSpaceDN w:val="0"/>
        <w:adjustRightInd w:val="0"/>
        <w:spacing w:line="480" w:lineRule="auto"/>
        <w:ind w:left="-180" w:right="-180"/>
        <w:jc w:val="both"/>
        <w:rPr>
          <w:rFonts w:ascii="Times New Roman" w:hAnsi="Times New Roman" w:cs="Times New Roman"/>
          <w:b/>
          <w:sz w:val="24"/>
          <w:szCs w:val="24"/>
        </w:rPr>
      </w:pPr>
    </w:p>
    <w:p w14:paraId="1987FCEC" w14:textId="77777777" w:rsidR="00C63614" w:rsidRDefault="00C63614" w:rsidP="00C63614">
      <w:pPr>
        <w:spacing w:line="480" w:lineRule="auto"/>
        <w:ind w:firstLine="720"/>
        <w:jc w:val="both"/>
        <w:rPr>
          <w:rFonts w:ascii="Times New Roman" w:hAnsi="Times New Roman" w:cs="Times New Roman"/>
          <w:sz w:val="24"/>
          <w:szCs w:val="24"/>
        </w:rPr>
      </w:pPr>
      <w:r w:rsidRPr="00EA4D17">
        <w:rPr>
          <w:rFonts w:ascii="Times New Roman" w:hAnsi="Times New Roman" w:cs="Times New Roman"/>
          <w:sz w:val="24"/>
          <w:szCs w:val="24"/>
        </w:rPr>
        <w:t xml:space="preserve">This diagram illustrates a comprehensive visualization of the intricate step-by-step flow inherent in the auto-proctor program, aiding in understanding its features. Through </w:t>
      </w:r>
      <w:r w:rsidRPr="00EA4D17">
        <w:rPr>
          <w:rFonts w:ascii="Times New Roman" w:hAnsi="Times New Roman" w:cs="Times New Roman"/>
          <w:sz w:val="24"/>
          <w:szCs w:val="24"/>
        </w:rPr>
        <w:lastRenderedPageBreak/>
        <w:t>this diagram, end users can gain a more thorough understanding of the intricate flow that governs the auto-proctoring process.</w:t>
      </w:r>
      <w:r>
        <w:rPr>
          <w:rFonts w:ascii="Times New Roman" w:hAnsi="Times New Roman" w:cs="Times New Roman"/>
          <w:sz w:val="24"/>
          <w:szCs w:val="24"/>
        </w:rPr>
        <w:t xml:space="preserve"> </w:t>
      </w:r>
    </w:p>
    <w:p w14:paraId="342D18B6" w14:textId="77777777" w:rsidR="00854FE5" w:rsidRDefault="00854FE5" w:rsidP="00854FE5">
      <w:pPr>
        <w:spacing w:line="480" w:lineRule="auto"/>
        <w:ind w:left="-180"/>
        <w:jc w:val="both"/>
        <w:rPr>
          <w:rFonts w:ascii="Times New Roman" w:hAnsi="Times New Roman" w:cs="Times New Roman"/>
          <w:b/>
          <w:bCs/>
          <w:sz w:val="24"/>
          <w:szCs w:val="24"/>
        </w:rPr>
      </w:pPr>
      <w:r>
        <w:rPr>
          <w:rFonts w:ascii="Times New Roman" w:hAnsi="Times New Roman" w:cs="Times New Roman"/>
          <w:b/>
          <w:bCs/>
          <w:sz w:val="24"/>
          <w:szCs w:val="24"/>
        </w:rPr>
        <w:t>PROTOTYPE</w:t>
      </w:r>
    </w:p>
    <w:p w14:paraId="4119CE97" w14:textId="77777777" w:rsidR="00854FE5" w:rsidRDefault="00854FE5" w:rsidP="00854FE5">
      <w:pPr>
        <w:spacing w:line="480" w:lineRule="auto"/>
        <w:ind w:left="-180"/>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54" behindDoc="0" locked="0" layoutInCell="1" allowOverlap="1" wp14:anchorId="6EAD381A" wp14:editId="064E2F31">
                <wp:simplePos x="0" y="0"/>
                <wp:positionH relativeFrom="margin">
                  <wp:align>center</wp:align>
                </wp:positionH>
                <wp:positionV relativeFrom="paragraph">
                  <wp:posOffset>93345</wp:posOffset>
                </wp:positionV>
                <wp:extent cx="5029200" cy="3700992"/>
                <wp:effectExtent l="0" t="0" r="0" b="0"/>
                <wp:wrapNone/>
                <wp:docPr id="904323341" name="Group 904323341"/>
                <wp:cNvGraphicFramePr/>
                <a:graphic xmlns:a="http://schemas.openxmlformats.org/drawingml/2006/main">
                  <a:graphicData uri="http://schemas.microsoft.com/office/word/2010/wordprocessingGroup">
                    <wpg:wgp>
                      <wpg:cNvGrpSpPr/>
                      <wpg:grpSpPr>
                        <a:xfrm>
                          <a:off x="0" y="0"/>
                          <a:ext cx="5029200" cy="3700992"/>
                          <a:chOff x="0" y="0"/>
                          <a:chExt cx="4580890" cy="3347482"/>
                        </a:xfrm>
                      </wpg:grpSpPr>
                      <pic:pic xmlns:pic="http://schemas.openxmlformats.org/drawingml/2006/picture">
                        <pic:nvPicPr>
                          <pic:cNvPr id="508178270" name="Picture 6" descr="A screenshot of a computer&#10;&#10;Description automatically generated"/>
                          <pic:cNvPicPr>
                            <a:picLocks noChangeAspect="1"/>
                          </pic:cNvPicPr>
                        </pic:nvPicPr>
                        <pic:blipFill>
                          <a:blip r:embed="rId26"/>
                          <a:stretch>
                            <a:fillRect/>
                          </a:stretch>
                        </pic:blipFill>
                        <pic:spPr>
                          <a:xfrm>
                            <a:off x="233916" y="0"/>
                            <a:ext cx="4114800" cy="2926080"/>
                          </a:xfrm>
                          <a:prstGeom prst="rect">
                            <a:avLst/>
                          </a:prstGeom>
                        </pic:spPr>
                      </pic:pic>
                      <wps:wsp>
                        <wps:cNvPr id="846101504" name="Text Box 2"/>
                        <wps:cNvSpPr txBox="1">
                          <a:spLocks noChangeArrowheads="1"/>
                        </wps:cNvSpPr>
                        <wps:spPr bwMode="auto">
                          <a:xfrm>
                            <a:off x="0" y="3023507"/>
                            <a:ext cx="4580890" cy="323975"/>
                          </a:xfrm>
                          <a:prstGeom prst="rect">
                            <a:avLst/>
                          </a:prstGeom>
                          <a:noFill/>
                          <a:ln w="9525">
                            <a:noFill/>
                            <a:miter lim="800000"/>
                            <a:headEnd/>
                            <a:tailEnd/>
                          </a:ln>
                        </wps:spPr>
                        <wps:txbx>
                          <w:txbxContent>
                            <w:p w14:paraId="33047E20"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1: </w:t>
                              </w:r>
                              <w:r w:rsidRPr="003E54FB">
                                <w:rPr>
                                  <w:rFonts w:ascii="Times New Roman" w:hAnsi="Times New Roman" w:cs="Times New Roman"/>
                                  <w:b/>
                                  <w:bCs/>
                                  <w:sz w:val="24"/>
                                  <w:szCs w:val="24"/>
                                </w:rPr>
                                <w:t>Auto-Proctor Dashboard</w:t>
                              </w:r>
                            </w:p>
                            <w:p w14:paraId="4E6753F0" w14:textId="77777777" w:rsidR="00854FE5" w:rsidRDefault="00854FE5" w:rsidP="00854FE5">
                              <w:pPr>
                                <w:jc w:val="center"/>
                                <w:rPr>
                                  <w:rFonts w:ascii="Times New Roman" w:hAnsi="Times New Roman" w:cs="Times New Roman"/>
                                  <w:b/>
                                  <w:bCs/>
                                  <w:sz w:val="24"/>
                                  <w:szCs w:val="24"/>
                                </w:rPr>
                              </w:pPr>
                            </w:p>
                            <w:p w14:paraId="6D0BEE82" w14:textId="77777777" w:rsidR="00854FE5" w:rsidRDefault="00854FE5" w:rsidP="00854FE5">
                              <w:pPr>
                                <w:jc w:val="center"/>
                                <w:rPr>
                                  <w:rFonts w:ascii="Times New Roman" w:hAnsi="Times New Roman" w:cs="Times New Roman"/>
                                  <w:b/>
                                  <w:bCs/>
                                  <w:sz w:val="24"/>
                                  <w:szCs w:val="24"/>
                                </w:rPr>
                              </w:pPr>
                            </w:p>
                            <w:p w14:paraId="7DC9E6A3" w14:textId="77777777" w:rsidR="00854FE5" w:rsidRDefault="00854FE5" w:rsidP="00854FE5">
                              <w:pPr>
                                <w:jc w:val="center"/>
                                <w:rPr>
                                  <w:rFonts w:ascii="Times New Roman" w:hAnsi="Times New Roman" w:cs="Times New Roman"/>
                                  <w:b/>
                                  <w:bCs/>
                                  <w:sz w:val="24"/>
                                  <w:szCs w:val="24"/>
                                </w:rPr>
                              </w:pPr>
                            </w:p>
                            <w:p w14:paraId="45A1ED55" w14:textId="77777777" w:rsidR="00854FE5" w:rsidRDefault="00854FE5" w:rsidP="00854FE5">
                              <w:pPr>
                                <w:jc w:val="center"/>
                                <w:rPr>
                                  <w:rFonts w:ascii="Times New Roman" w:hAnsi="Times New Roman" w:cs="Times New Roman"/>
                                  <w:b/>
                                  <w:bCs/>
                                  <w:sz w:val="24"/>
                                  <w:szCs w:val="24"/>
                                </w:rPr>
                              </w:pPr>
                            </w:p>
                            <w:p w14:paraId="701AA1EE"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EAD381A" id="Group 904323341" o:spid="_x0000_s1038" style="position:absolute;left:0;text-align:left;margin-left:0;margin-top:7.35pt;width:396pt;height:291.4pt;z-index:251658254;mso-position-horizontal:center;mso-position-horizontal-relative:margin;mso-width-relative:margin;mso-height-relative:margin" coordsize="45808,33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">
                <v:shape id="Picture 6" o:spid="_x0000_s1039" type="#_x0000_t75" alt="A screenshot of a computer&#10;&#10;Description automatically generated" style="position:absolute;left:2339;width:41148;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">
                  <v:imagedata r:id="rId27" o:title="A screenshot of a computer&#10;&#10;Description automatically generated"/>
                </v:shape>
                <v:shape id="Text Box 2" o:spid="_x0000_s1040" type="#_x0000_t202" style="position:absolute;top:30235;width:4580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" filled="f" stroked="f">
                  <v:textbox>
                    <w:txbxContent>
                      <w:p w14:paraId="33047E20"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1: </w:t>
                        </w:r>
                        <w:r w:rsidRPr="003E54FB">
                          <w:rPr>
                            <w:rFonts w:ascii="Times New Roman" w:hAnsi="Times New Roman" w:cs="Times New Roman"/>
                            <w:b/>
                            <w:bCs/>
                            <w:sz w:val="24"/>
                            <w:szCs w:val="24"/>
                          </w:rPr>
                          <w:t>Auto-Proctor Dashboard</w:t>
                        </w:r>
                      </w:p>
                      <w:p w14:paraId="4E6753F0" w14:textId="77777777" w:rsidR="00854FE5" w:rsidRDefault="00854FE5" w:rsidP="00854FE5">
                        <w:pPr>
                          <w:jc w:val="center"/>
                          <w:rPr>
                            <w:rFonts w:ascii="Times New Roman" w:hAnsi="Times New Roman" w:cs="Times New Roman"/>
                            <w:b/>
                            <w:bCs/>
                            <w:sz w:val="24"/>
                            <w:szCs w:val="24"/>
                          </w:rPr>
                        </w:pPr>
                      </w:p>
                      <w:p w14:paraId="6D0BEE82" w14:textId="77777777" w:rsidR="00854FE5" w:rsidRDefault="00854FE5" w:rsidP="00854FE5">
                        <w:pPr>
                          <w:jc w:val="center"/>
                          <w:rPr>
                            <w:rFonts w:ascii="Times New Roman" w:hAnsi="Times New Roman" w:cs="Times New Roman"/>
                            <w:b/>
                            <w:bCs/>
                            <w:sz w:val="24"/>
                            <w:szCs w:val="24"/>
                          </w:rPr>
                        </w:pPr>
                      </w:p>
                      <w:p w14:paraId="7DC9E6A3" w14:textId="77777777" w:rsidR="00854FE5" w:rsidRDefault="00854FE5" w:rsidP="00854FE5">
                        <w:pPr>
                          <w:jc w:val="center"/>
                          <w:rPr>
                            <w:rFonts w:ascii="Times New Roman" w:hAnsi="Times New Roman" w:cs="Times New Roman"/>
                            <w:b/>
                            <w:bCs/>
                            <w:sz w:val="24"/>
                            <w:szCs w:val="24"/>
                          </w:rPr>
                        </w:pPr>
                      </w:p>
                      <w:p w14:paraId="45A1ED55" w14:textId="77777777" w:rsidR="00854FE5" w:rsidRDefault="00854FE5" w:rsidP="00854FE5">
                        <w:pPr>
                          <w:jc w:val="center"/>
                          <w:rPr>
                            <w:rFonts w:ascii="Times New Roman" w:hAnsi="Times New Roman" w:cs="Times New Roman"/>
                            <w:b/>
                            <w:bCs/>
                            <w:sz w:val="24"/>
                            <w:szCs w:val="24"/>
                          </w:rPr>
                        </w:pPr>
                      </w:p>
                      <w:p w14:paraId="701AA1EE" w14:textId="77777777" w:rsidR="00854FE5" w:rsidRPr="00E43738" w:rsidRDefault="00854FE5" w:rsidP="00854FE5">
                        <w:pPr>
                          <w:jc w:val="center"/>
                          <w:rPr>
                            <w:rFonts w:ascii="Times New Roman" w:hAnsi="Times New Roman" w:cs="Times New Roman"/>
                            <w:b/>
                            <w:bCs/>
                            <w:sz w:val="24"/>
                            <w:szCs w:val="24"/>
                          </w:rPr>
                        </w:pPr>
                      </w:p>
                    </w:txbxContent>
                  </v:textbox>
                </v:shape>
                <w10:wrap anchorx="margin"/>
              </v:group>
            </w:pict>
          </mc:Fallback>
        </mc:AlternateContent>
      </w:r>
    </w:p>
    <w:p w14:paraId="161753D8" w14:textId="77777777" w:rsidR="00854FE5" w:rsidRPr="006F285E" w:rsidRDefault="00854FE5" w:rsidP="00854FE5">
      <w:pPr>
        <w:spacing w:line="480" w:lineRule="auto"/>
        <w:ind w:left="-180"/>
        <w:jc w:val="both"/>
        <w:rPr>
          <w:rFonts w:ascii="Times New Roman" w:hAnsi="Times New Roman" w:cs="Times New Roman"/>
          <w:b/>
          <w:sz w:val="24"/>
          <w:szCs w:val="24"/>
        </w:rPr>
      </w:pPr>
    </w:p>
    <w:p w14:paraId="17F848E8" w14:textId="77777777" w:rsidR="00854FE5" w:rsidRDefault="00854FE5" w:rsidP="00854FE5">
      <w:pPr>
        <w:spacing w:line="480" w:lineRule="auto"/>
        <w:ind w:left="-180"/>
        <w:jc w:val="both"/>
        <w:rPr>
          <w:rFonts w:ascii="Times New Roman" w:hAnsi="Times New Roman" w:cs="Times New Roman"/>
          <w:b/>
          <w:bCs/>
          <w:sz w:val="24"/>
          <w:szCs w:val="24"/>
        </w:rPr>
      </w:pPr>
    </w:p>
    <w:p w14:paraId="2B11B20B" w14:textId="77777777" w:rsidR="00854FE5" w:rsidRDefault="00854FE5" w:rsidP="00854FE5">
      <w:pPr>
        <w:spacing w:line="480" w:lineRule="auto"/>
        <w:ind w:left="-180"/>
        <w:jc w:val="both"/>
        <w:rPr>
          <w:rFonts w:ascii="Times New Roman" w:hAnsi="Times New Roman" w:cs="Times New Roman"/>
          <w:b/>
          <w:bCs/>
          <w:sz w:val="24"/>
          <w:szCs w:val="24"/>
        </w:rPr>
      </w:pPr>
    </w:p>
    <w:p w14:paraId="60E80797" w14:textId="77777777" w:rsidR="00854FE5" w:rsidRDefault="00854FE5" w:rsidP="00854FE5">
      <w:pPr>
        <w:spacing w:line="480" w:lineRule="auto"/>
        <w:ind w:left="-180"/>
        <w:jc w:val="both"/>
        <w:rPr>
          <w:rFonts w:ascii="Times New Roman" w:hAnsi="Times New Roman" w:cs="Times New Roman"/>
          <w:b/>
          <w:bCs/>
          <w:sz w:val="24"/>
          <w:szCs w:val="24"/>
        </w:rPr>
      </w:pPr>
    </w:p>
    <w:p w14:paraId="40782384" w14:textId="77777777" w:rsidR="00854FE5" w:rsidRDefault="00854FE5" w:rsidP="00854FE5">
      <w:pPr>
        <w:spacing w:line="480" w:lineRule="auto"/>
        <w:ind w:left="-180"/>
        <w:jc w:val="both"/>
        <w:rPr>
          <w:rFonts w:ascii="Times New Roman" w:hAnsi="Times New Roman" w:cs="Times New Roman"/>
          <w:b/>
          <w:bCs/>
          <w:sz w:val="24"/>
          <w:szCs w:val="24"/>
        </w:rPr>
      </w:pPr>
    </w:p>
    <w:p w14:paraId="5BF75BDD" w14:textId="77777777" w:rsidR="00854FE5" w:rsidRDefault="00854FE5" w:rsidP="00854FE5">
      <w:pPr>
        <w:spacing w:line="480" w:lineRule="auto"/>
        <w:ind w:left="-180"/>
        <w:jc w:val="both"/>
        <w:rPr>
          <w:rFonts w:ascii="Times New Roman" w:hAnsi="Times New Roman" w:cs="Times New Roman"/>
          <w:b/>
          <w:bCs/>
          <w:sz w:val="24"/>
          <w:szCs w:val="24"/>
        </w:rPr>
      </w:pPr>
    </w:p>
    <w:p w14:paraId="3B8C101E" w14:textId="77777777" w:rsidR="00854FE5" w:rsidRDefault="00854FE5" w:rsidP="00854FE5">
      <w:pPr>
        <w:spacing w:line="480" w:lineRule="auto"/>
        <w:ind w:left="-180"/>
        <w:jc w:val="both"/>
        <w:rPr>
          <w:rFonts w:ascii="Times New Roman" w:hAnsi="Times New Roman" w:cs="Times New Roman"/>
          <w:b/>
          <w:bCs/>
          <w:sz w:val="24"/>
          <w:szCs w:val="24"/>
        </w:rPr>
      </w:pPr>
    </w:p>
    <w:p w14:paraId="075318C8" w14:textId="77777777" w:rsidR="00854FE5" w:rsidRDefault="00854FE5" w:rsidP="00854FE5">
      <w:pPr>
        <w:spacing w:after="0" w:line="240" w:lineRule="auto"/>
        <w:jc w:val="both"/>
        <w:rPr>
          <w:rFonts w:ascii="Times New Roman" w:hAnsi="Times New Roman" w:cs="Times New Roman"/>
          <w:b/>
          <w:bCs/>
          <w:sz w:val="24"/>
          <w:szCs w:val="24"/>
        </w:rPr>
      </w:pPr>
    </w:p>
    <w:p w14:paraId="19EA67E2" w14:textId="77777777" w:rsidR="00854FE5" w:rsidRPr="00302CD6" w:rsidRDefault="00854FE5" w:rsidP="00854FE5">
      <w:pPr>
        <w:spacing w:line="480" w:lineRule="auto"/>
        <w:ind w:left="-180" w:firstLine="900"/>
        <w:jc w:val="both"/>
        <w:rPr>
          <w:rFonts w:ascii="Times New Roman" w:hAnsi="Times New Roman" w:cs="Times New Roman"/>
          <w:sz w:val="24"/>
          <w:szCs w:val="24"/>
        </w:rPr>
      </w:pPr>
      <w:r>
        <w:rPr>
          <w:rFonts w:ascii="Times New Roman" w:hAnsi="Times New Roman" w:cs="Times New Roman"/>
          <w:sz w:val="24"/>
          <w:szCs w:val="24"/>
        </w:rPr>
        <w:t>This figure shows</w:t>
      </w:r>
      <w:r w:rsidRPr="00302CD6">
        <w:rPr>
          <w:rFonts w:ascii="Times New Roman" w:hAnsi="Times New Roman" w:cs="Times New Roman"/>
          <w:sz w:val="24"/>
          <w:szCs w:val="24"/>
        </w:rPr>
        <w:t xml:space="preserve"> a list of all </w:t>
      </w:r>
      <w:r>
        <w:rPr>
          <w:rFonts w:ascii="Times New Roman" w:hAnsi="Times New Roman" w:cs="Times New Roman"/>
          <w:sz w:val="24"/>
          <w:szCs w:val="24"/>
        </w:rPr>
        <w:t>created</w:t>
      </w:r>
      <w:r w:rsidRPr="00302CD6">
        <w:rPr>
          <w:rFonts w:ascii="Times New Roman" w:hAnsi="Times New Roman" w:cs="Times New Roman"/>
          <w:sz w:val="24"/>
          <w:szCs w:val="24"/>
        </w:rPr>
        <w:t xml:space="preserve"> quizzes </w:t>
      </w:r>
      <w:r>
        <w:rPr>
          <w:rFonts w:ascii="Times New Roman" w:hAnsi="Times New Roman" w:cs="Times New Roman"/>
          <w:sz w:val="24"/>
          <w:szCs w:val="24"/>
        </w:rPr>
        <w:t>of</w:t>
      </w:r>
      <w:r w:rsidRPr="00302CD6">
        <w:rPr>
          <w:rFonts w:ascii="Times New Roman" w:hAnsi="Times New Roman" w:cs="Times New Roman"/>
          <w:sz w:val="24"/>
          <w:szCs w:val="24"/>
        </w:rPr>
        <w:t xml:space="preserve"> the </w:t>
      </w:r>
      <w:r>
        <w:rPr>
          <w:rFonts w:ascii="Times New Roman" w:hAnsi="Times New Roman" w:cs="Times New Roman"/>
          <w:sz w:val="24"/>
          <w:szCs w:val="24"/>
        </w:rPr>
        <w:t>proctor</w:t>
      </w:r>
      <w:r w:rsidRPr="00302CD6">
        <w:rPr>
          <w:rFonts w:ascii="Times New Roman" w:hAnsi="Times New Roman" w:cs="Times New Roman"/>
          <w:sz w:val="24"/>
          <w:szCs w:val="24"/>
        </w:rPr>
        <w:t xml:space="preserve">. Two buttons are available for the quiz's settings and results, along with a search bar </w:t>
      </w:r>
      <w:r>
        <w:rPr>
          <w:rFonts w:ascii="Times New Roman" w:hAnsi="Times New Roman" w:cs="Times New Roman"/>
          <w:sz w:val="24"/>
          <w:szCs w:val="24"/>
        </w:rPr>
        <w:t>to look</w:t>
      </w:r>
      <w:r w:rsidRPr="00302CD6">
        <w:rPr>
          <w:rFonts w:ascii="Times New Roman" w:hAnsi="Times New Roman" w:cs="Times New Roman"/>
          <w:sz w:val="24"/>
          <w:szCs w:val="24"/>
        </w:rPr>
        <w:t xml:space="preserve"> up </w:t>
      </w:r>
      <w:r>
        <w:rPr>
          <w:rFonts w:ascii="Times New Roman" w:hAnsi="Times New Roman" w:cs="Times New Roman"/>
          <w:sz w:val="24"/>
          <w:szCs w:val="24"/>
        </w:rPr>
        <w:t>a specific</w:t>
      </w:r>
      <w:r w:rsidRPr="00302CD6">
        <w:rPr>
          <w:rFonts w:ascii="Times New Roman" w:hAnsi="Times New Roman" w:cs="Times New Roman"/>
          <w:sz w:val="24"/>
          <w:szCs w:val="24"/>
        </w:rPr>
        <w:t xml:space="preserve"> name</w:t>
      </w:r>
      <w:r>
        <w:rPr>
          <w:rFonts w:ascii="Times New Roman" w:hAnsi="Times New Roman" w:cs="Times New Roman"/>
          <w:sz w:val="24"/>
          <w:szCs w:val="24"/>
        </w:rPr>
        <w:t>.</w:t>
      </w:r>
    </w:p>
    <w:p w14:paraId="509FF78E" w14:textId="77777777" w:rsidR="00854FE5" w:rsidRDefault="00854FE5" w:rsidP="00854FE5">
      <w:pPr>
        <w:spacing w:line="480" w:lineRule="auto"/>
        <w:ind w:left="-180"/>
        <w:jc w:val="center"/>
        <w:rPr>
          <w:rFonts w:ascii="Times New Roman" w:hAnsi="Times New Roman" w:cs="Times New Roman"/>
          <w:sz w:val="24"/>
          <w:szCs w:val="24"/>
        </w:rPr>
      </w:pPr>
    </w:p>
    <w:p w14:paraId="23E8F41B" w14:textId="77777777" w:rsidR="00854FE5" w:rsidRDefault="00854FE5" w:rsidP="00854FE5">
      <w:pPr>
        <w:spacing w:after="0" w:line="240" w:lineRule="auto"/>
        <w:ind w:left="-180"/>
        <w:jc w:val="center"/>
        <w:rPr>
          <w:rFonts w:ascii="Times New Roman" w:hAnsi="Times New Roman" w:cs="Times New Roman"/>
          <w:sz w:val="24"/>
          <w:szCs w:val="24"/>
        </w:rPr>
      </w:pPr>
    </w:p>
    <w:p w14:paraId="3AE96A67" w14:textId="77777777" w:rsidR="00854FE5" w:rsidRDefault="00854FE5" w:rsidP="00854FE5">
      <w:pPr>
        <w:spacing w:after="0" w:line="240" w:lineRule="auto"/>
        <w:ind w:left="-180"/>
        <w:jc w:val="center"/>
        <w:rPr>
          <w:rFonts w:ascii="Times New Roman" w:hAnsi="Times New Roman" w:cs="Times New Roman"/>
          <w:sz w:val="24"/>
          <w:szCs w:val="24"/>
        </w:rPr>
      </w:pPr>
    </w:p>
    <w:p w14:paraId="27A3CCE8" w14:textId="77777777" w:rsidR="00854FE5" w:rsidRDefault="00854FE5" w:rsidP="00854FE5">
      <w:pPr>
        <w:spacing w:after="0" w:line="240" w:lineRule="auto"/>
        <w:ind w:left="-180"/>
        <w:jc w:val="center"/>
        <w:rPr>
          <w:rFonts w:ascii="Times New Roman" w:hAnsi="Times New Roman" w:cs="Times New Roman"/>
          <w:sz w:val="24"/>
          <w:szCs w:val="24"/>
        </w:rPr>
      </w:pPr>
    </w:p>
    <w:p w14:paraId="51F8B1CD" w14:textId="77777777" w:rsidR="00854FE5" w:rsidRDefault="00854FE5" w:rsidP="00854FE5">
      <w:pPr>
        <w:spacing w:after="0" w:line="240" w:lineRule="auto"/>
        <w:ind w:left="-180"/>
        <w:jc w:val="center"/>
        <w:rPr>
          <w:rFonts w:ascii="Times New Roman" w:hAnsi="Times New Roman" w:cs="Times New Roman"/>
          <w:sz w:val="24"/>
          <w:szCs w:val="24"/>
        </w:rPr>
      </w:pPr>
    </w:p>
    <w:p w14:paraId="4CC9F74A" w14:textId="77777777" w:rsidR="00854FE5" w:rsidRDefault="00854FE5" w:rsidP="00854FE5">
      <w:pPr>
        <w:spacing w:after="0" w:line="240" w:lineRule="auto"/>
        <w:ind w:left="-180"/>
        <w:jc w:val="center"/>
        <w:rPr>
          <w:rFonts w:ascii="Times New Roman" w:hAnsi="Times New Roman" w:cs="Times New Roman"/>
          <w:sz w:val="24"/>
          <w:szCs w:val="24"/>
        </w:rPr>
      </w:pPr>
    </w:p>
    <w:p w14:paraId="7B20A859" w14:textId="77777777" w:rsidR="00854FE5" w:rsidRDefault="00854FE5" w:rsidP="00854FE5">
      <w:pPr>
        <w:spacing w:after="0" w:line="240" w:lineRule="auto"/>
        <w:ind w:left="-180"/>
        <w:jc w:val="center"/>
        <w:rPr>
          <w:rFonts w:ascii="Times New Roman" w:hAnsi="Times New Roman" w:cs="Times New Roman"/>
          <w:sz w:val="24"/>
          <w:szCs w:val="24"/>
        </w:rPr>
      </w:pPr>
    </w:p>
    <w:p w14:paraId="2EE74FB3" w14:textId="77777777" w:rsidR="00854FE5" w:rsidRDefault="00854FE5" w:rsidP="00854FE5">
      <w:pPr>
        <w:spacing w:after="0" w:line="240" w:lineRule="auto"/>
        <w:ind w:left="-180"/>
        <w:jc w:val="center"/>
        <w:rPr>
          <w:rFonts w:ascii="Times New Roman" w:hAnsi="Times New Roman" w:cs="Times New Roman"/>
          <w:sz w:val="24"/>
          <w:szCs w:val="24"/>
        </w:rPr>
      </w:pPr>
    </w:p>
    <w:p w14:paraId="7AE9591F" w14:textId="77777777" w:rsidR="00854FE5" w:rsidRDefault="00854FE5" w:rsidP="00854FE5">
      <w:pPr>
        <w:spacing w:after="0" w:line="240" w:lineRule="auto"/>
        <w:ind w:left="-180"/>
        <w:jc w:val="center"/>
        <w:rPr>
          <w:rFonts w:ascii="Times New Roman" w:hAnsi="Times New Roman" w:cs="Times New Roman"/>
          <w:sz w:val="24"/>
          <w:szCs w:val="24"/>
        </w:rPr>
      </w:pPr>
    </w:p>
    <w:p w14:paraId="650CE4F5" w14:textId="77777777" w:rsidR="00854FE5" w:rsidRDefault="00854FE5" w:rsidP="00854FE5">
      <w:pPr>
        <w:spacing w:after="0" w:line="240" w:lineRule="auto"/>
        <w:ind w:left="-180"/>
        <w:jc w:val="center"/>
        <w:rPr>
          <w:rFonts w:ascii="Times New Roman" w:hAnsi="Times New Roman" w:cs="Times New Roman"/>
          <w:sz w:val="24"/>
          <w:szCs w:val="24"/>
        </w:rPr>
      </w:pPr>
    </w:p>
    <w:p w14:paraId="3AB87E05" w14:textId="77777777" w:rsidR="00854FE5" w:rsidRDefault="00854FE5" w:rsidP="00854FE5">
      <w:pPr>
        <w:spacing w:after="0" w:line="240" w:lineRule="auto"/>
        <w:ind w:left="-180"/>
        <w:jc w:val="center"/>
        <w:rPr>
          <w:rFonts w:ascii="Times New Roman" w:hAnsi="Times New Roman" w:cs="Times New Roman"/>
          <w:sz w:val="24"/>
          <w:szCs w:val="24"/>
        </w:rPr>
      </w:pPr>
    </w:p>
    <w:p w14:paraId="52C758B0" w14:textId="77777777" w:rsidR="00854FE5" w:rsidRDefault="00854FE5" w:rsidP="00854FE5">
      <w:pPr>
        <w:spacing w:after="0" w:line="240" w:lineRule="auto"/>
        <w:ind w:left="-180"/>
        <w:jc w:val="center"/>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58249" behindDoc="0" locked="0" layoutInCell="1" allowOverlap="1" wp14:anchorId="00751417" wp14:editId="26906D0E">
                <wp:simplePos x="0" y="0"/>
                <wp:positionH relativeFrom="margin">
                  <wp:posOffset>-279400</wp:posOffset>
                </wp:positionH>
                <wp:positionV relativeFrom="paragraph">
                  <wp:posOffset>232198</wp:posOffset>
                </wp:positionV>
                <wp:extent cx="6068060" cy="3566160"/>
                <wp:effectExtent l="0" t="0" r="0" b="0"/>
                <wp:wrapNone/>
                <wp:docPr id="1208183286" name="Group 1208183286"/>
                <wp:cNvGraphicFramePr/>
                <a:graphic xmlns:a="http://schemas.openxmlformats.org/drawingml/2006/main">
                  <a:graphicData uri="http://schemas.microsoft.com/office/word/2010/wordprocessingGroup">
                    <wpg:wgp>
                      <wpg:cNvGrpSpPr/>
                      <wpg:grpSpPr>
                        <a:xfrm>
                          <a:off x="0" y="0"/>
                          <a:ext cx="6068060" cy="3566160"/>
                          <a:chOff x="-479848" y="0"/>
                          <a:chExt cx="5569337" cy="3379119"/>
                        </a:xfrm>
                      </wpg:grpSpPr>
                      <pic:pic xmlns:pic="http://schemas.openxmlformats.org/drawingml/2006/picture">
                        <pic:nvPicPr>
                          <pic:cNvPr id="1602916470" name="Picture 7" descr="A screenshot of a computer&#10;&#10;Description automatically generated"/>
                          <pic:cNvPicPr>
                            <a:picLocks noChangeAspect="1"/>
                          </pic:cNvPicPr>
                        </pic:nvPicPr>
                        <pic:blipFill>
                          <a:blip r:embed="rId28"/>
                          <a:stretch>
                            <a:fillRect/>
                          </a:stretch>
                        </pic:blipFill>
                        <pic:spPr>
                          <a:xfrm>
                            <a:off x="228600" y="0"/>
                            <a:ext cx="4114800" cy="2926080"/>
                          </a:xfrm>
                          <a:prstGeom prst="rect">
                            <a:avLst/>
                          </a:prstGeom>
                        </pic:spPr>
                      </pic:pic>
                      <wps:wsp>
                        <wps:cNvPr id="651212623" name="Text Box 2"/>
                        <wps:cNvSpPr txBox="1">
                          <a:spLocks noChangeArrowheads="1"/>
                        </wps:cNvSpPr>
                        <wps:spPr bwMode="auto">
                          <a:xfrm>
                            <a:off x="-479848" y="3055144"/>
                            <a:ext cx="5569337" cy="323975"/>
                          </a:xfrm>
                          <a:prstGeom prst="rect">
                            <a:avLst/>
                          </a:prstGeom>
                          <a:noFill/>
                          <a:ln w="9525">
                            <a:noFill/>
                            <a:miter lim="800000"/>
                            <a:headEnd/>
                            <a:tailEnd/>
                          </a:ln>
                        </wps:spPr>
                        <wps:txbx>
                          <w:txbxContent>
                            <w:p w14:paraId="48C30F50"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2: </w:t>
                              </w:r>
                              <w:r w:rsidRPr="003E54FB">
                                <w:rPr>
                                  <w:rFonts w:ascii="Times New Roman" w:hAnsi="Times New Roman" w:cs="Times New Roman"/>
                                  <w:b/>
                                  <w:bCs/>
                                  <w:sz w:val="24"/>
                                  <w:szCs w:val="24"/>
                                </w:rPr>
                                <w:t>Auto-Proctor Quiz Settings</w:t>
                              </w:r>
                            </w:p>
                            <w:p w14:paraId="7E2F409B" w14:textId="77777777" w:rsidR="00854FE5" w:rsidRDefault="00854FE5" w:rsidP="00854FE5">
                              <w:pPr>
                                <w:jc w:val="center"/>
                                <w:rPr>
                                  <w:rFonts w:ascii="Times New Roman" w:hAnsi="Times New Roman" w:cs="Times New Roman"/>
                                  <w:b/>
                                  <w:bCs/>
                                  <w:sz w:val="24"/>
                                  <w:szCs w:val="24"/>
                                </w:rPr>
                              </w:pPr>
                              <w:ins w:id="4" w:author="Clisheyl Diestro" w:date="2023-12-09T19:48:00Z">
                                <w:r>
                                  <w:rPr>
                                    <w:rFonts w:ascii="Times New Roman" w:hAnsi="Times New Roman" w:cs="Times New Roman"/>
                                    <w:b/>
                                    <w:bCs/>
                                    <w:sz w:val="24"/>
                                    <w:szCs w:val="24"/>
                                  </w:rPr>
                                  <w:t>FIGURE 2</w:t>
                                </w:r>
                              </w:ins>
                            </w:p>
                            <w:p w14:paraId="75CE84A0" w14:textId="77777777" w:rsidR="00854FE5" w:rsidRDefault="00854FE5" w:rsidP="00854FE5">
                              <w:pPr>
                                <w:rPr>
                                  <w:rFonts w:ascii="Times New Roman" w:hAnsi="Times New Roman" w:cs="Times New Roman"/>
                                  <w:b/>
                                  <w:bCs/>
                                  <w:sz w:val="24"/>
                                  <w:szCs w:val="24"/>
                                </w:rPr>
                              </w:pPr>
                            </w:p>
                            <w:p w14:paraId="0EC2D3F5"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00751417" id="Group 1208183286" o:spid="_x0000_s1041" style="position:absolute;left:0;text-align:left;margin-left:-22pt;margin-top:18.3pt;width:477.8pt;height:280.8pt;z-index:251658249;mso-position-horizontal-relative:margin;mso-width-relative:margin;mso-height-relative:margin" coordorigin="-4798" coordsize="55693,33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">
                <v:shape id="Picture 7" o:spid="_x0000_s1042" type="#_x0000_t75" alt="A screenshot of a computer&#10;&#10;Description automatically generated" style="position:absolute;left:2286;width:41148;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">
                  <v:imagedata r:id="rId29" o:title="A screenshot of a computer&#10;&#10;Description automatically generated"/>
                </v:shape>
                <v:shape id="Text Box 2" o:spid="_x0000_s1043" type="#_x0000_t202" style="position:absolute;left:-4798;top:30551;width:55692;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" filled="f" stroked="f">
                  <v:textbox>
                    <w:txbxContent>
                      <w:p w14:paraId="48C30F50"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2: </w:t>
                        </w:r>
                        <w:r w:rsidRPr="003E54FB">
                          <w:rPr>
                            <w:rFonts w:ascii="Times New Roman" w:hAnsi="Times New Roman" w:cs="Times New Roman"/>
                            <w:b/>
                            <w:bCs/>
                            <w:sz w:val="24"/>
                            <w:szCs w:val="24"/>
                          </w:rPr>
                          <w:t>Auto-Proctor Quiz Settings</w:t>
                        </w:r>
                      </w:p>
                      <w:p w14:paraId="7E2F409B" w14:textId="77777777" w:rsidR="00854FE5" w:rsidRDefault="00854FE5" w:rsidP="00854FE5">
                        <w:pPr>
                          <w:jc w:val="center"/>
                          <w:rPr>
                            <w:rFonts w:ascii="Times New Roman" w:hAnsi="Times New Roman" w:cs="Times New Roman"/>
                            <w:b/>
                            <w:bCs/>
                            <w:sz w:val="24"/>
                            <w:szCs w:val="24"/>
                          </w:rPr>
                        </w:pPr>
                        <w:ins w:id="5" w:author="Clisheyl Diestro" w:date="2023-12-09T19:48:00Z">
                          <w:r>
                            <w:rPr>
                              <w:rFonts w:ascii="Times New Roman" w:hAnsi="Times New Roman" w:cs="Times New Roman"/>
                              <w:b/>
                              <w:bCs/>
                              <w:sz w:val="24"/>
                              <w:szCs w:val="24"/>
                            </w:rPr>
                            <w:t>FIGURE 2</w:t>
                          </w:r>
                        </w:ins>
                      </w:p>
                      <w:p w14:paraId="75CE84A0" w14:textId="77777777" w:rsidR="00854FE5" w:rsidRDefault="00854FE5" w:rsidP="00854FE5">
                        <w:pPr>
                          <w:rPr>
                            <w:rFonts w:ascii="Times New Roman" w:hAnsi="Times New Roman" w:cs="Times New Roman"/>
                            <w:b/>
                            <w:bCs/>
                            <w:sz w:val="24"/>
                            <w:szCs w:val="24"/>
                          </w:rPr>
                        </w:pPr>
                      </w:p>
                      <w:p w14:paraId="0EC2D3F5" w14:textId="77777777" w:rsidR="00854FE5" w:rsidRPr="00E43738" w:rsidRDefault="00854FE5" w:rsidP="00854FE5">
                        <w:pPr>
                          <w:jc w:val="center"/>
                          <w:rPr>
                            <w:rFonts w:ascii="Times New Roman" w:hAnsi="Times New Roman" w:cs="Times New Roman"/>
                            <w:b/>
                            <w:bCs/>
                            <w:sz w:val="24"/>
                            <w:szCs w:val="24"/>
                          </w:rPr>
                        </w:pPr>
                      </w:p>
                    </w:txbxContent>
                  </v:textbox>
                </v:shape>
                <w10:wrap anchorx="margin"/>
              </v:group>
            </w:pict>
          </mc:Fallback>
        </mc:AlternateContent>
      </w:r>
    </w:p>
    <w:p w14:paraId="44A22DBB" w14:textId="77777777" w:rsidR="00854FE5" w:rsidRDefault="00854FE5" w:rsidP="00854FE5">
      <w:pPr>
        <w:spacing w:after="0" w:line="240" w:lineRule="auto"/>
        <w:rPr>
          <w:rFonts w:ascii="Times New Roman" w:hAnsi="Times New Roman" w:cs="Times New Roman"/>
          <w:sz w:val="24"/>
          <w:szCs w:val="24"/>
        </w:rPr>
      </w:pPr>
    </w:p>
    <w:p w14:paraId="1CC137F3" w14:textId="77777777" w:rsidR="00854FE5" w:rsidRDefault="00854FE5" w:rsidP="00854FE5">
      <w:pPr>
        <w:spacing w:after="0" w:line="240" w:lineRule="auto"/>
        <w:ind w:left="-180"/>
        <w:jc w:val="center"/>
        <w:rPr>
          <w:rFonts w:ascii="Times New Roman" w:hAnsi="Times New Roman" w:cs="Times New Roman"/>
          <w:sz w:val="24"/>
          <w:szCs w:val="24"/>
        </w:rPr>
      </w:pPr>
    </w:p>
    <w:p w14:paraId="3B8C3706" w14:textId="77777777" w:rsidR="00854FE5" w:rsidRPr="00D46856" w:rsidRDefault="00854FE5" w:rsidP="00854FE5">
      <w:pPr>
        <w:spacing w:after="0" w:line="240" w:lineRule="auto"/>
        <w:ind w:left="-180"/>
        <w:jc w:val="center"/>
        <w:rPr>
          <w:rFonts w:ascii="Times New Roman" w:hAnsi="Times New Roman" w:cs="Times New Roman"/>
          <w:sz w:val="24"/>
          <w:szCs w:val="24"/>
        </w:rPr>
      </w:pPr>
    </w:p>
    <w:p w14:paraId="0D27C18A" w14:textId="77777777" w:rsidR="00854FE5" w:rsidRDefault="00854FE5" w:rsidP="00854FE5">
      <w:pPr>
        <w:spacing w:after="0" w:line="240" w:lineRule="auto"/>
        <w:ind w:left="-180"/>
        <w:jc w:val="center"/>
        <w:rPr>
          <w:rFonts w:ascii="Times New Roman" w:hAnsi="Times New Roman" w:cs="Times New Roman"/>
          <w:b/>
          <w:bCs/>
          <w:sz w:val="24"/>
          <w:szCs w:val="24"/>
        </w:rPr>
      </w:pPr>
    </w:p>
    <w:p w14:paraId="4938953D" w14:textId="77777777" w:rsidR="00854FE5" w:rsidRDefault="00854FE5" w:rsidP="00854FE5">
      <w:pPr>
        <w:spacing w:line="480" w:lineRule="auto"/>
        <w:ind w:left="-180"/>
        <w:jc w:val="both"/>
        <w:rPr>
          <w:rFonts w:ascii="Times New Roman" w:hAnsi="Times New Roman" w:cs="Times New Roman"/>
          <w:b/>
          <w:bCs/>
          <w:sz w:val="24"/>
          <w:szCs w:val="24"/>
        </w:rPr>
      </w:pPr>
    </w:p>
    <w:p w14:paraId="1AC2114A" w14:textId="77777777" w:rsidR="00854FE5" w:rsidRDefault="00854FE5" w:rsidP="00854FE5">
      <w:pPr>
        <w:spacing w:line="480" w:lineRule="auto"/>
        <w:ind w:left="-180"/>
        <w:jc w:val="both"/>
        <w:rPr>
          <w:rFonts w:ascii="Times New Roman" w:hAnsi="Times New Roman" w:cs="Times New Roman"/>
          <w:b/>
          <w:bCs/>
          <w:sz w:val="24"/>
          <w:szCs w:val="24"/>
        </w:rPr>
      </w:pPr>
    </w:p>
    <w:p w14:paraId="221E0C57" w14:textId="77777777" w:rsidR="00854FE5" w:rsidRDefault="00854FE5" w:rsidP="00854FE5">
      <w:pPr>
        <w:spacing w:line="480" w:lineRule="auto"/>
        <w:ind w:left="-180"/>
        <w:jc w:val="both"/>
        <w:rPr>
          <w:rFonts w:ascii="Times New Roman" w:hAnsi="Times New Roman" w:cs="Times New Roman"/>
          <w:b/>
          <w:bCs/>
          <w:sz w:val="24"/>
          <w:szCs w:val="24"/>
        </w:rPr>
      </w:pPr>
    </w:p>
    <w:p w14:paraId="75CC31E1" w14:textId="77777777" w:rsidR="00854FE5" w:rsidRDefault="00854FE5" w:rsidP="00854FE5">
      <w:pPr>
        <w:spacing w:line="480" w:lineRule="auto"/>
        <w:ind w:left="-180"/>
        <w:jc w:val="both"/>
        <w:rPr>
          <w:rFonts w:ascii="Times New Roman" w:hAnsi="Times New Roman" w:cs="Times New Roman"/>
          <w:b/>
          <w:bCs/>
          <w:sz w:val="24"/>
          <w:szCs w:val="24"/>
        </w:rPr>
      </w:pPr>
    </w:p>
    <w:p w14:paraId="35A2817F" w14:textId="77777777" w:rsidR="00854FE5" w:rsidRDefault="00854FE5" w:rsidP="00854FE5">
      <w:pPr>
        <w:spacing w:line="480" w:lineRule="auto"/>
        <w:ind w:left="-180"/>
        <w:jc w:val="both"/>
        <w:rPr>
          <w:rFonts w:ascii="Times New Roman" w:hAnsi="Times New Roman" w:cs="Times New Roman"/>
          <w:b/>
          <w:bCs/>
          <w:sz w:val="24"/>
          <w:szCs w:val="24"/>
        </w:rPr>
      </w:pPr>
    </w:p>
    <w:p w14:paraId="364EA93F" w14:textId="77777777" w:rsidR="00854FE5" w:rsidRDefault="00854FE5" w:rsidP="00854FE5">
      <w:pPr>
        <w:spacing w:line="480" w:lineRule="auto"/>
        <w:rPr>
          <w:rFonts w:ascii="Times New Roman" w:hAnsi="Times New Roman" w:cs="Times New Roman"/>
          <w:b/>
          <w:sz w:val="24"/>
          <w:szCs w:val="24"/>
        </w:rPr>
      </w:pPr>
    </w:p>
    <w:p w14:paraId="02BFB400" w14:textId="77777777" w:rsidR="00854FE5" w:rsidRPr="007F176D" w:rsidRDefault="00854FE5" w:rsidP="00854FE5">
      <w:pPr>
        <w:spacing w:line="480" w:lineRule="auto"/>
        <w:jc w:val="both"/>
        <w:rPr>
          <w:rFonts w:ascii="Times New Roman" w:hAnsi="Times New Roman" w:cs="Times New Roman"/>
          <w:sz w:val="12"/>
          <w:szCs w:val="12"/>
        </w:rPr>
      </w:pPr>
    </w:p>
    <w:p w14:paraId="0F691CE0" w14:textId="77777777" w:rsidR="00854FE5" w:rsidRDefault="00854FE5" w:rsidP="00854FE5">
      <w:pPr>
        <w:spacing w:line="480" w:lineRule="auto"/>
        <w:ind w:left="-180" w:firstLine="900"/>
        <w:jc w:val="both"/>
        <w:rPr>
          <w:rFonts w:ascii="Times New Roman" w:hAnsi="Times New Roman" w:cs="Times New Roman"/>
          <w:b/>
          <w:bCs/>
          <w:sz w:val="24"/>
          <w:szCs w:val="24"/>
        </w:rPr>
      </w:pPr>
      <w:r w:rsidRPr="00BF19ED">
        <w:rPr>
          <w:rFonts w:ascii="Times New Roman" w:hAnsi="Times New Roman" w:cs="Times New Roman"/>
          <w:sz w:val="24"/>
          <w:szCs w:val="24"/>
        </w:rPr>
        <w:t>Clicking the settings button will reveal th</w:t>
      </w:r>
      <w:r>
        <w:rPr>
          <w:rFonts w:ascii="Times New Roman" w:hAnsi="Times New Roman" w:cs="Times New Roman"/>
          <w:sz w:val="24"/>
          <w:szCs w:val="24"/>
        </w:rPr>
        <w:t>e</w:t>
      </w:r>
      <w:r w:rsidRPr="00BF19ED">
        <w:rPr>
          <w:rFonts w:ascii="Times New Roman" w:hAnsi="Times New Roman" w:cs="Times New Roman"/>
          <w:sz w:val="24"/>
          <w:szCs w:val="24"/>
        </w:rPr>
        <w:t xml:space="preserve"> interface</w:t>
      </w:r>
      <w:r>
        <w:rPr>
          <w:rFonts w:ascii="Times New Roman" w:hAnsi="Times New Roman" w:cs="Times New Roman"/>
          <w:sz w:val="24"/>
          <w:szCs w:val="24"/>
        </w:rPr>
        <w:t xml:space="preserve"> above</w:t>
      </w:r>
      <w:r w:rsidRPr="00BF19ED">
        <w:rPr>
          <w:rFonts w:ascii="Times New Roman" w:hAnsi="Times New Roman" w:cs="Times New Roman"/>
          <w:sz w:val="24"/>
          <w:szCs w:val="24"/>
        </w:rPr>
        <w:t>. The proctor can then select</w:t>
      </w:r>
      <w:r>
        <w:rPr>
          <w:rFonts w:ascii="Times New Roman" w:hAnsi="Times New Roman" w:cs="Times New Roman"/>
          <w:sz w:val="24"/>
          <w:szCs w:val="24"/>
        </w:rPr>
        <w:t xml:space="preserve"> auto-proctoring </w:t>
      </w:r>
      <w:r w:rsidRPr="00BF19ED">
        <w:rPr>
          <w:rFonts w:ascii="Times New Roman" w:hAnsi="Times New Roman" w:cs="Times New Roman"/>
          <w:sz w:val="24"/>
          <w:szCs w:val="24"/>
        </w:rPr>
        <w:t xml:space="preserve">preferences deciding whether to </w:t>
      </w:r>
      <w:r>
        <w:rPr>
          <w:rFonts w:ascii="Times New Roman" w:hAnsi="Times New Roman" w:cs="Times New Roman"/>
          <w:sz w:val="24"/>
          <w:szCs w:val="24"/>
        </w:rPr>
        <w:t xml:space="preserve">require </w:t>
      </w:r>
      <w:r w:rsidRPr="00BF19ED">
        <w:rPr>
          <w:rFonts w:ascii="Times New Roman" w:hAnsi="Times New Roman" w:cs="Times New Roman"/>
          <w:sz w:val="24"/>
          <w:szCs w:val="24"/>
        </w:rPr>
        <w:t>the camera, microphone, or tab switching</w:t>
      </w:r>
      <w:r>
        <w:rPr>
          <w:rFonts w:ascii="Times New Roman" w:hAnsi="Times New Roman" w:cs="Times New Roman"/>
          <w:sz w:val="24"/>
          <w:szCs w:val="24"/>
        </w:rPr>
        <w:t xml:space="preserve"> during the </w:t>
      </w:r>
      <w:r w:rsidRPr="00BF19ED">
        <w:rPr>
          <w:rFonts w:ascii="Times New Roman" w:hAnsi="Times New Roman" w:cs="Times New Roman"/>
          <w:sz w:val="24"/>
          <w:szCs w:val="24"/>
        </w:rPr>
        <w:t>exam or quiz</w:t>
      </w:r>
      <w:r>
        <w:rPr>
          <w:rFonts w:ascii="Times New Roman" w:hAnsi="Times New Roman" w:cs="Times New Roman"/>
          <w:sz w:val="24"/>
          <w:szCs w:val="24"/>
        </w:rPr>
        <w:t>.</w:t>
      </w:r>
    </w:p>
    <w:p w14:paraId="4E856BAF" w14:textId="77777777" w:rsidR="00854FE5" w:rsidRDefault="00854FE5" w:rsidP="00854FE5">
      <w:pPr>
        <w:spacing w:after="0" w:line="480" w:lineRule="auto"/>
        <w:ind w:left="-180"/>
        <w:rPr>
          <w:rFonts w:ascii="Times New Roman" w:hAnsi="Times New Roman" w:cs="Times New Roman"/>
          <w:b/>
          <w:bCs/>
          <w:sz w:val="24"/>
          <w:szCs w:val="24"/>
        </w:rPr>
      </w:pPr>
    </w:p>
    <w:p w14:paraId="6F80ECCB" w14:textId="77777777" w:rsidR="00854FE5" w:rsidRDefault="00854FE5" w:rsidP="00854FE5">
      <w:pPr>
        <w:spacing w:after="0" w:line="480" w:lineRule="auto"/>
        <w:ind w:left="-180"/>
        <w:rPr>
          <w:rFonts w:ascii="Times New Roman" w:hAnsi="Times New Roman" w:cs="Times New Roman"/>
          <w:b/>
          <w:bCs/>
          <w:sz w:val="24"/>
          <w:szCs w:val="24"/>
        </w:rPr>
      </w:pPr>
    </w:p>
    <w:p w14:paraId="400907E1" w14:textId="77777777" w:rsidR="00854FE5" w:rsidRDefault="00854FE5" w:rsidP="00854FE5">
      <w:pPr>
        <w:spacing w:after="0" w:line="480" w:lineRule="auto"/>
        <w:ind w:left="-180"/>
        <w:rPr>
          <w:rFonts w:ascii="Times New Roman" w:hAnsi="Times New Roman" w:cs="Times New Roman"/>
          <w:b/>
          <w:bCs/>
          <w:sz w:val="24"/>
          <w:szCs w:val="24"/>
        </w:rPr>
      </w:pPr>
    </w:p>
    <w:p w14:paraId="35801E60" w14:textId="77777777" w:rsidR="00854FE5" w:rsidRDefault="00854FE5" w:rsidP="00854FE5">
      <w:pPr>
        <w:spacing w:after="0" w:line="480" w:lineRule="auto"/>
        <w:ind w:left="-180"/>
        <w:rPr>
          <w:rFonts w:ascii="Times New Roman" w:hAnsi="Times New Roman" w:cs="Times New Roman"/>
          <w:b/>
          <w:bCs/>
          <w:sz w:val="24"/>
          <w:szCs w:val="24"/>
        </w:rPr>
      </w:pPr>
    </w:p>
    <w:p w14:paraId="0F1A2856" w14:textId="77777777" w:rsidR="00854FE5" w:rsidRDefault="00854FE5" w:rsidP="00854FE5">
      <w:pPr>
        <w:spacing w:after="0" w:line="480" w:lineRule="auto"/>
        <w:ind w:left="-180"/>
        <w:rPr>
          <w:rFonts w:ascii="Times New Roman" w:hAnsi="Times New Roman" w:cs="Times New Roman"/>
          <w:b/>
          <w:bCs/>
          <w:sz w:val="24"/>
          <w:szCs w:val="24"/>
        </w:rPr>
      </w:pPr>
    </w:p>
    <w:p w14:paraId="798A2E73" w14:textId="77777777" w:rsidR="00854FE5" w:rsidRDefault="00854FE5" w:rsidP="00854FE5">
      <w:pPr>
        <w:spacing w:after="0" w:line="480" w:lineRule="auto"/>
        <w:ind w:left="-180"/>
        <w:rPr>
          <w:rFonts w:ascii="Times New Roman" w:hAnsi="Times New Roman" w:cs="Times New Roman"/>
          <w:b/>
          <w:bCs/>
          <w:sz w:val="24"/>
          <w:szCs w:val="24"/>
        </w:rPr>
      </w:pPr>
    </w:p>
    <w:p w14:paraId="4524EF5B" w14:textId="77777777" w:rsidR="00854FE5" w:rsidRDefault="00854FE5" w:rsidP="00854FE5">
      <w:pPr>
        <w:spacing w:after="0" w:line="480" w:lineRule="auto"/>
        <w:rPr>
          <w:rFonts w:ascii="Times New Roman" w:hAnsi="Times New Roman" w:cs="Times New Roman"/>
          <w:b/>
          <w:bCs/>
          <w:sz w:val="24"/>
          <w:szCs w:val="24"/>
        </w:rPr>
      </w:pPr>
    </w:p>
    <w:p w14:paraId="34FF6062" w14:textId="77777777" w:rsidR="00854FE5" w:rsidRDefault="00854FE5" w:rsidP="00854FE5">
      <w:pPr>
        <w:spacing w:after="0" w:line="480" w:lineRule="auto"/>
        <w:rPr>
          <w:rFonts w:ascii="Times New Roman" w:hAnsi="Times New Roman" w:cs="Times New Roman"/>
          <w:b/>
          <w:bCs/>
          <w:sz w:val="24"/>
          <w:szCs w:val="24"/>
        </w:rPr>
      </w:pPr>
    </w:p>
    <w:p w14:paraId="44215FC6" w14:textId="77777777" w:rsidR="00854FE5" w:rsidRPr="006F285E" w:rsidRDefault="00854FE5" w:rsidP="00854FE5">
      <w:pPr>
        <w:spacing w:line="480" w:lineRule="auto"/>
        <w:ind w:left="-180"/>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58251" behindDoc="0" locked="0" layoutInCell="1" allowOverlap="1" wp14:anchorId="0DB47C7F" wp14:editId="6018BAE9">
                <wp:simplePos x="0" y="0"/>
                <wp:positionH relativeFrom="margin">
                  <wp:align>center</wp:align>
                </wp:positionH>
                <wp:positionV relativeFrom="paragraph">
                  <wp:posOffset>26670</wp:posOffset>
                </wp:positionV>
                <wp:extent cx="4580890" cy="3355360"/>
                <wp:effectExtent l="0" t="0" r="0" b="0"/>
                <wp:wrapNone/>
                <wp:docPr id="1598364017" name="Group 1598364017"/>
                <wp:cNvGraphicFramePr/>
                <a:graphic xmlns:a="http://schemas.openxmlformats.org/drawingml/2006/main">
                  <a:graphicData uri="http://schemas.microsoft.com/office/word/2010/wordprocessingGroup">
                    <wpg:wgp>
                      <wpg:cNvGrpSpPr/>
                      <wpg:grpSpPr>
                        <a:xfrm>
                          <a:off x="0" y="0"/>
                          <a:ext cx="4580890" cy="3355360"/>
                          <a:chOff x="8467" y="0"/>
                          <a:chExt cx="4580890" cy="3355360"/>
                        </a:xfrm>
                      </wpg:grpSpPr>
                      <pic:pic xmlns:pic="http://schemas.openxmlformats.org/drawingml/2006/picture">
                        <pic:nvPicPr>
                          <pic:cNvPr id="1572140200" name="Picture 8"/>
                          <pic:cNvPicPr>
                            <a:picLocks noChangeAspect="1"/>
                          </pic:cNvPicPr>
                        </pic:nvPicPr>
                        <pic:blipFill>
                          <a:blip r:embed="rId30"/>
                          <a:srcRect/>
                          <a:stretch/>
                        </pic:blipFill>
                        <pic:spPr>
                          <a:xfrm>
                            <a:off x="225631" y="0"/>
                            <a:ext cx="4114800" cy="2926079"/>
                          </a:xfrm>
                          <a:prstGeom prst="rect">
                            <a:avLst/>
                          </a:prstGeom>
                        </pic:spPr>
                      </pic:pic>
                      <wps:wsp>
                        <wps:cNvPr id="558595024" name="Text Box 2"/>
                        <wps:cNvSpPr txBox="1">
                          <a:spLocks noChangeArrowheads="1"/>
                        </wps:cNvSpPr>
                        <wps:spPr bwMode="auto">
                          <a:xfrm>
                            <a:off x="8467" y="3031397"/>
                            <a:ext cx="4580890" cy="323963"/>
                          </a:xfrm>
                          <a:prstGeom prst="rect">
                            <a:avLst/>
                          </a:prstGeom>
                          <a:noFill/>
                          <a:ln w="9525">
                            <a:noFill/>
                            <a:miter lim="800000"/>
                            <a:headEnd/>
                            <a:tailEnd/>
                          </a:ln>
                        </wps:spPr>
                        <wps:txbx>
                          <w:txbxContent>
                            <w:p w14:paraId="634A0BC9"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3: </w:t>
                              </w:r>
                              <w:r w:rsidRPr="003E54FB">
                                <w:rPr>
                                  <w:rFonts w:ascii="Times New Roman" w:hAnsi="Times New Roman" w:cs="Times New Roman"/>
                                  <w:b/>
                                  <w:bCs/>
                                  <w:sz w:val="24"/>
                                  <w:szCs w:val="24"/>
                                </w:rPr>
                                <w:t>Auto-Proctor Quiz Results</w:t>
                              </w:r>
                            </w:p>
                            <w:p w14:paraId="2AB2F730" w14:textId="77777777" w:rsidR="00854FE5" w:rsidRDefault="00854FE5" w:rsidP="00854FE5">
                              <w:pPr>
                                <w:jc w:val="center"/>
                                <w:rPr>
                                  <w:rFonts w:ascii="Times New Roman" w:hAnsi="Times New Roman" w:cs="Times New Roman"/>
                                  <w:b/>
                                  <w:bCs/>
                                  <w:sz w:val="24"/>
                                  <w:szCs w:val="24"/>
                                </w:rPr>
                              </w:pPr>
                              <w:ins w:id="6" w:author="Clisheyl Diestro" w:date="2023-12-09T19:48:00Z">
                                <w:r>
                                  <w:rPr>
                                    <w:rFonts w:ascii="Times New Roman" w:hAnsi="Times New Roman" w:cs="Times New Roman"/>
                                    <w:b/>
                                    <w:bCs/>
                                    <w:sz w:val="24"/>
                                    <w:szCs w:val="24"/>
                                  </w:rPr>
                                  <w:t>FIGURE 3</w:t>
                                </w:r>
                              </w:ins>
                            </w:p>
                            <w:p w14:paraId="2EC1A5C2" w14:textId="77777777" w:rsidR="00854FE5" w:rsidRDefault="00854FE5" w:rsidP="00854FE5">
                              <w:pPr>
                                <w:rPr>
                                  <w:rFonts w:ascii="Times New Roman" w:hAnsi="Times New Roman" w:cs="Times New Roman"/>
                                  <w:b/>
                                  <w:bCs/>
                                  <w:sz w:val="24"/>
                                  <w:szCs w:val="24"/>
                                </w:rPr>
                              </w:pPr>
                            </w:p>
                            <w:p w14:paraId="5600DB97"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w14:anchorId="0DB47C7F" id="Group 1598364017" o:spid="_x0000_s1044" style="position:absolute;left:0;text-align:left;margin-left:0;margin-top:2.1pt;width:360.7pt;height:264.2pt;z-index:251658251;mso-position-horizontal:center;mso-position-horizontal-relative:margin;mso-height-relative:margin" coordorigin="84" coordsize="45808,33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">
                <v:shape id="Picture 8" o:spid="_x0000_s1045" type="#_x0000_t75" style="position:absolute;left:2256;width:41148;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">
                  <v:imagedata r:id="rId31" o:title=""/>
                </v:shape>
                <v:shape id="Text Box 2" o:spid="_x0000_s1046" type="#_x0000_t202" style="position:absolute;left:84;top:30313;width:45809;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" filled="f" stroked="f">
                  <v:textbox>
                    <w:txbxContent>
                      <w:p w14:paraId="634A0BC9"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3: </w:t>
                        </w:r>
                        <w:r w:rsidRPr="003E54FB">
                          <w:rPr>
                            <w:rFonts w:ascii="Times New Roman" w:hAnsi="Times New Roman" w:cs="Times New Roman"/>
                            <w:b/>
                            <w:bCs/>
                            <w:sz w:val="24"/>
                            <w:szCs w:val="24"/>
                          </w:rPr>
                          <w:t>Auto-Proctor Quiz Results</w:t>
                        </w:r>
                      </w:p>
                      <w:p w14:paraId="2AB2F730" w14:textId="77777777" w:rsidR="00854FE5" w:rsidRDefault="00854FE5" w:rsidP="00854FE5">
                        <w:pPr>
                          <w:jc w:val="center"/>
                          <w:rPr>
                            <w:rFonts w:ascii="Times New Roman" w:hAnsi="Times New Roman" w:cs="Times New Roman"/>
                            <w:b/>
                            <w:bCs/>
                            <w:sz w:val="24"/>
                            <w:szCs w:val="24"/>
                          </w:rPr>
                        </w:pPr>
                        <w:ins w:id="7" w:author="Clisheyl Diestro" w:date="2023-12-09T19:48:00Z">
                          <w:r>
                            <w:rPr>
                              <w:rFonts w:ascii="Times New Roman" w:hAnsi="Times New Roman" w:cs="Times New Roman"/>
                              <w:b/>
                              <w:bCs/>
                              <w:sz w:val="24"/>
                              <w:szCs w:val="24"/>
                            </w:rPr>
                            <w:t>FIGURE 3</w:t>
                          </w:r>
                        </w:ins>
                      </w:p>
                      <w:p w14:paraId="2EC1A5C2" w14:textId="77777777" w:rsidR="00854FE5" w:rsidRDefault="00854FE5" w:rsidP="00854FE5">
                        <w:pPr>
                          <w:rPr>
                            <w:rFonts w:ascii="Times New Roman" w:hAnsi="Times New Roman" w:cs="Times New Roman"/>
                            <w:b/>
                            <w:bCs/>
                            <w:sz w:val="24"/>
                            <w:szCs w:val="24"/>
                          </w:rPr>
                        </w:pPr>
                      </w:p>
                      <w:p w14:paraId="5600DB97" w14:textId="77777777" w:rsidR="00854FE5" w:rsidRPr="00E43738" w:rsidRDefault="00854FE5" w:rsidP="00854FE5">
                        <w:pPr>
                          <w:jc w:val="center"/>
                          <w:rPr>
                            <w:rFonts w:ascii="Times New Roman" w:hAnsi="Times New Roman" w:cs="Times New Roman"/>
                            <w:b/>
                            <w:bCs/>
                            <w:sz w:val="24"/>
                            <w:szCs w:val="24"/>
                          </w:rPr>
                        </w:pPr>
                      </w:p>
                    </w:txbxContent>
                  </v:textbox>
                </v:shape>
                <w10:wrap anchorx="margin"/>
              </v:group>
            </w:pict>
          </mc:Fallback>
        </mc:AlternateContent>
      </w:r>
    </w:p>
    <w:p w14:paraId="4F641668" w14:textId="77777777" w:rsidR="00854FE5" w:rsidRDefault="00854FE5" w:rsidP="00854FE5">
      <w:pPr>
        <w:spacing w:line="480" w:lineRule="auto"/>
        <w:ind w:firstLine="720"/>
        <w:jc w:val="both"/>
        <w:rPr>
          <w:rFonts w:ascii="Times New Roman" w:hAnsi="Times New Roman" w:cs="Times New Roman"/>
          <w:sz w:val="24"/>
          <w:szCs w:val="24"/>
        </w:rPr>
      </w:pPr>
    </w:p>
    <w:p w14:paraId="4DBC67B3" w14:textId="77777777" w:rsidR="00854FE5" w:rsidRDefault="00854FE5" w:rsidP="00854FE5">
      <w:pPr>
        <w:spacing w:line="480" w:lineRule="auto"/>
        <w:ind w:firstLine="720"/>
        <w:jc w:val="both"/>
        <w:rPr>
          <w:rFonts w:ascii="Times New Roman" w:hAnsi="Times New Roman" w:cs="Times New Roman"/>
          <w:sz w:val="24"/>
          <w:szCs w:val="24"/>
        </w:rPr>
      </w:pPr>
    </w:p>
    <w:p w14:paraId="4FE328A6" w14:textId="77777777" w:rsidR="00854FE5" w:rsidRDefault="00854FE5" w:rsidP="00854FE5">
      <w:pPr>
        <w:spacing w:line="480" w:lineRule="auto"/>
        <w:ind w:firstLine="720"/>
        <w:jc w:val="both"/>
        <w:rPr>
          <w:rFonts w:ascii="Times New Roman" w:hAnsi="Times New Roman" w:cs="Times New Roman"/>
          <w:sz w:val="24"/>
          <w:szCs w:val="24"/>
        </w:rPr>
      </w:pPr>
    </w:p>
    <w:p w14:paraId="589B545A" w14:textId="77777777" w:rsidR="00854FE5" w:rsidRDefault="00854FE5" w:rsidP="00854FE5">
      <w:pPr>
        <w:spacing w:line="480" w:lineRule="auto"/>
        <w:ind w:firstLine="720"/>
        <w:jc w:val="both"/>
        <w:rPr>
          <w:rFonts w:ascii="Times New Roman" w:hAnsi="Times New Roman" w:cs="Times New Roman"/>
          <w:sz w:val="24"/>
          <w:szCs w:val="24"/>
        </w:rPr>
      </w:pPr>
    </w:p>
    <w:p w14:paraId="59FFD7B0" w14:textId="77777777" w:rsidR="00854FE5" w:rsidRDefault="00854FE5" w:rsidP="00854FE5">
      <w:pPr>
        <w:spacing w:line="480" w:lineRule="auto"/>
        <w:ind w:firstLine="720"/>
        <w:jc w:val="both"/>
        <w:rPr>
          <w:rFonts w:ascii="Times New Roman" w:hAnsi="Times New Roman" w:cs="Times New Roman"/>
          <w:sz w:val="24"/>
          <w:szCs w:val="24"/>
        </w:rPr>
      </w:pPr>
    </w:p>
    <w:p w14:paraId="4702505B" w14:textId="77777777" w:rsidR="00854FE5" w:rsidRDefault="00854FE5" w:rsidP="00854FE5">
      <w:pPr>
        <w:spacing w:line="480" w:lineRule="auto"/>
        <w:rPr>
          <w:rFonts w:ascii="Times New Roman" w:hAnsi="Times New Roman" w:cs="Times New Roman"/>
          <w:sz w:val="24"/>
          <w:szCs w:val="24"/>
        </w:rPr>
      </w:pPr>
    </w:p>
    <w:p w14:paraId="3ED18F98" w14:textId="77777777" w:rsidR="00854FE5" w:rsidRDefault="00854FE5" w:rsidP="00854FE5">
      <w:pPr>
        <w:spacing w:line="480" w:lineRule="auto"/>
        <w:rPr>
          <w:rFonts w:ascii="Times New Roman" w:hAnsi="Times New Roman" w:cs="Times New Roman"/>
          <w:sz w:val="24"/>
          <w:szCs w:val="24"/>
        </w:rPr>
      </w:pPr>
    </w:p>
    <w:p w14:paraId="087EA093" w14:textId="77777777" w:rsidR="00854FE5" w:rsidRDefault="00854FE5" w:rsidP="00854FE5">
      <w:pPr>
        <w:spacing w:line="480" w:lineRule="auto"/>
        <w:ind w:firstLine="720"/>
        <w:jc w:val="both"/>
        <w:rPr>
          <w:rFonts w:ascii="Times New Roman" w:hAnsi="Times New Roman" w:cs="Times New Roman"/>
          <w:sz w:val="24"/>
          <w:szCs w:val="24"/>
        </w:rPr>
      </w:pPr>
      <w:r w:rsidRPr="003C4ABB">
        <w:rPr>
          <w:rFonts w:ascii="Times New Roman" w:hAnsi="Times New Roman" w:cs="Times New Roman"/>
          <w:sz w:val="24"/>
          <w:szCs w:val="24"/>
        </w:rPr>
        <w:t xml:space="preserve">In this section, proctors can </w:t>
      </w:r>
      <w:r>
        <w:rPr>
          <w:rFonts w:ascii="Times New Roman" w:hAnsi="Times New Roman" w:cs="Times New Roman"/>
          <w:sz w:val="24"/>
          <w:szCs w:val="24"/>
        </w:rPr>
        <w:t xml:space="preserve">see </w:t>
      </w:r>
      <w:r w:rsidRPr="003C4ABB">
        <w:rPr>
          <w:rFonts w:ascii="Times New Roman" w:hAnsi="Times New Roman" w:cs="Times New Roman"/>
          <w:sz w:val="24"/>
          <w:szCs w:val="24"/>
        </w:rPr>
        <w:t>the</w:t>
      </w:r>
      <w:r>
        <w:rPr>
          <w:rFonts w:ascii="Times New Roman" w:hAnsi="Times New Roman" w:cs="Times New Roman"/>
          <w:sz w:val="24"/>
          <w:szCs w:val="24"/>
        </w:rPr>
        <w:t xml:space="preserve"> quiz details such as</w:t>
      </w:r>
      <w:r w:rsidRPr="003C4ABB">
        <w:rPr>
          <w:rFonts w:ascii="Times New Roman" w:hAnsi="Times New Roman" w:cs="Times New Roman"/>
          <w:sz w:val="24"/>
          <w:szCs w:val="24"/>
        </w:rPr>
        <w:t xml:space="preserve"> the test type, the date of quiz creation, and the settings they selected for th</w:t>
      </w:r>
      <w:r>
        <w:rPr>
          <w:rFonts w:ascii="Times New Roman" w:hAnsi="Times New Roman" w:cs="Times New Roman"/>
          <w:sz w:val="24"/>
          <w:szCs w:val="24"/>
        </w:rPr>
        <w:t>at</w:t>
      </w:r>
      <w:r w:rsidRPr="003C4ABB">
        <w:rPr>
          <w:rFonts w:ascii="Times New Roman" w:hAnsi="Times New Roman" w:cs="Times New Roman"/>
          <w:sz w:val="24"/>
          <w:szCs w:val="24"/>
        </w:rPr>
        <w:t xml:space="preserve"> exam or quiz. The quiz submission summary is also displayed here, with the list of students who turned in their quiz located be</w:t>
      </w:r>
      <w:r>
        <w:rPr>
          <w:rFonts w:ascii="Times New Roman" w:hAnsi="Times New Roman" w:cs="Times New Roman"/>
          <w:sz w:val="24"/>
          <w:szCs w:val="24"/>
        </w:rPr>
        <w:t>low</w:t>
      </w:r>
      <w:r w:rsidRPr="003C4ABB">
        <w:rPr>
          <w:rFonts w:ascii="Times New Roman" w:hAnsi="Times New Roman" w:cs="Times New Roman"/>
          <w:sz w:val="24"/>
          <w:szCs w:val="24"/>
        </w:rPr>
        <w:t xml:space="preserve"> the summary.</w:t>
      </w:r>
      <w:r>
        <w:rPr>
          <w:rFonts w:ascii="Times New Roman" w:hAnsi="Times New Roman" w:cs="Times New Roman"/>
          <w:sz w:val="24"/>
          <w:szCs w:val="24"/>
        </w:rPr>
        <w:t xml:space="preserve"> Additionally, proctors can access students’ activity report individually to review and see if the students cheated during the exam. </w:t>
      </w:r>
    </w:p>
    <w:p w14:paraId="7CE2DF85" w14:textId="77777777" w:rsidR="00854FE5" w:rsidRDefault="00854FE5" w:rsidP="00854FE5">
      <w:pPr>
        <w:spacing w:line="480" w:lineRule="auto"/>
        <w:jc w:val="both"/>
        <w:rPr>
          <w:rFonts w:ascii="Times New Roman" w:hAnsi="Times New Roman" w:cs="Times New Roman"/>
          <w:sz w:val="24"/>
          <w:szCs w:val="24"/>
        </w:rPr>
      </w:pPr>
    </w:p>
    <w:p w14:paraId="26A5F365" w14:textId="77777777" w:rsidR="00854FE5" w:rsidRDefault="00854FE5" w:rsidP="00854FE5">
      <w:pPr>
        <w:spacing w:line="480" w:lineRule="auto"/>
        <w:jc w:val="both"/>
        <w:rPr>
          <w:rFonts w:ascii="Times New Roman" w:hAnsi="Times New Roman" w:cs="Times New Roman"/>
          <w:sz w:val="24"/>
          <w:szCs w:val="24"/>
        </w:rPr>
      </w:pPr>
    </w:p>
    <w:p w14:paraId="477729C1" w14:textId="77777777" w:rsidR="00854FE5" w:rsidRDefault="00854FE5" w:rsidP="00854FE5">
      <w:pPr>
        <w:spacing w:line="480" w:lineRule="auto"/>
        <w:jc w:val="both"/>
        <w:rPr>
          <w:rFonts w:ascii="Times New Roman" w:hAnsi="Times New Roman" w:cs="Times New Roman"/>
          <w:sz w:val="24"/>
          <w:szCs w:val="24"/>
        </w:rPr>
      </w:pPr>
    </w:p>
    <w:p w14:paraId="4189B691" w14:textId="77777777" w:rsidR="00854FE5" w:rsidRDefault="00854FE5" w:rsidP="00854FE5">
      <w:pPr>
        <w:spacing w:line="480" w:lineRule="auto"/>
        <w:jc w:val="both"/>
        <w:rPr>
          <w:rFonts w:ascii="Times New Roman" w:hAnsi="Times New Roman" w:cs="Times New Roman"/>
          <w:sz w:val="24"/>
          <w:szCs w:val="24"/>
        </w:rPr>
      </w:pPr>
    </w:p>
    <w:p w14:paraId="5B2DB044" w14:textId="77777777" w:rsidR="00854FE5" w:rsidRDefault="00854FE5" w:rsidP="00854FE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45" behindDoc="0" locked="0" layoutInCell="1" allowOverlap="1" wp14:anchorId="2FC769A1" wp14:editId="102C13B7">
                <wp:simplePos x="0" y="0"/>
                <wp:positionH relativeFrom="margin">
                  <wp:align>center</wp:align>
                </wp:positionH>
                <wp:positionV relativeFrom="paragraph">
                  <wp:posOffset>9374</wp:posOffset>
                </wp:positionV>
                <wp:extent cx="4580890" cy="5062217"/>
                <wp:effectExtent l="0" t="0" r="0" b="5715"/>
                <wp:wrapNone/>
                <wp:docPr id="377444488" name="Group 377444488"/>
                <wp:cNvGraphicFramePr/>
                <a:graphic xmlns:a="http://schemas.openxmlformats.org/drawingml/2006/main">
                  <a:graphicData uri="http://schemas.microsoft.com/office/word/2010/wordprocessingGroup">
                    <wpg:wgp>
                      <wpg:cNvGrpSpPr/>
                      <wpg:grpSpPr>
                        <a:xfrm>
                          <a:off x="0" y="0"/>
                          <a:ext cx="4580890" cy="5062217"/>
                          <a:chOff x="0" y="0"/>
                          <a:chExt cx="4580890" cy="5062217"/>
                        </a:xfrm>
                      </wpg:grpSpPr>
                      <pic:pic xmlns:pic="http://schemas.openxmlformats.org/drawingml/2006/picture">
                        <pic:nvPicPr>
                          <pic:cNvPr id="1991220684" name="Picture 9" descr="A screenshot of a computer&#10;&#10;Description automatically generated"/>
                          <pic:cNvPicPr>
                            <a:picLocks noChangeAspect="1"/>
                          </pic:cNvPicPr>
                        </pic:nvPicPr>
                        <pic:blipFill>
                          <a:blip r:embed="rId32"/>
                          <a:stretch>
                            <a:fillRect/>
                          </a:stretch>
                        </pic:blipFill>
                        <pic:spPr>
                          <a:xfrm>
                            <a:off x="225631" y="0"/>
                            <a:ext cx="4114800" cy="4714875"/>
                          </a:xfrm>
                          <a:prstGeom prst="rect">
                            <a:avLst/>
                          </a:prstGeom>
                        </pic:spPr>
                      </pic:pic>
                      <wps:wsp>
                        <wps:cNvPr id="2094087279" name="Text Box 2"/>
                        <wps:cNvSpPr txBox="1">
                          <a:spLocks noChangeArrowheads="1"/>
                        </wps:cNvSpPr>
                        <wps:spPr bwMode="auto">
                          <a:xfrm>
                            <a:off x="0" y="4738254"/>
                            <a:ext cx="4580890" cy="323963"/>
                          </a:xfrm>
                          <a:prstGeom prst="rect">
                            <a:avLst/>
                          </a:prstGeom>
                          <a:noFill/>
                          <a:ln w="9525">
                            <a:noFill/>
                            <a:miter lim="800000"/>
                            <a:headEnd/>
                            <a:tailEnd/>
                          </a:ln>
                        </wps:spPr>
                        <wps:txbx>
                          <w:txbxContent>
                            <w:p w14:paraId="79F52112"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4: </w:t>
                              </w:r>
                              <w:r w:rsidRPr="00E44817">
                                <w:rPr>
                                  <w:rFonts w:ascii="Times New Roman" w:hAnsi="Times New Roman" w:cs="Times New Roman"/>
                                  <w:b/>
                                  <w:bCs/>
                                  <w:sz w:val="24"/>
                                  <w:szCs w:val="24"/>
                                </w:rPr>
                                <w:t>Auto-Proctor View Report</w:t>
                              </w:r>
                            </w:p>
                            <w:p w14:paraId="4C029AFC" w14:textId="77777777" w:rsidR="00854FE5" w:rsidRDefault="00854FE5" w:rsidP="00854FE5">
                              <w:pPr>
                                <w:jc w:val="center"/>
                                <w:rPr>
                                  <w:rFonts w:ascii="Times New Roman" w:hAnsi="Times New Roman" w:cs="Times New Roman"/>
                                  <w:b/>
                                  <w:bCs/>
                                  <w:sz w:val="24"/>
                                  <w:szCs w:val="24"/>
                                </w:rPr>
                              </w:pPr>
                              <w:ins w:id="8" w:author="Clisheyl Diestro" w:date="2023-12-09T19:48:00Z">
                                <w:r>
                                  <w:rPr>
                                    <w:rFonts w:ascii="Times New Roman" w:hAnsi="Times New Roman" w:cs="Times New Roman"/>
                                    <w:b/>
                                    <w:bCs/>
                                    <w:sz w:val="24"/>
                                    <w:szCs w:val="24"/>
                                  </w:rPr>
                                  <w:t>FIGURE 4</w:t>
                                </w:r>
                              </w:ins>
                            </w:p>
                            <w:p w14:paraId="1B00A1AC" w14:textId="77777777" w:rsidR="00854FE5" w:rsidRDefault="00854FE5" w:rsidP="00854FE5">
                              <w:pPr>
                                <w:rPr>
                                  <w:rFonts w:ascii="Times New Roman" w:hAnsi="Times New Roman" w:cs="Times New Roman"/>
                                  <w:b/>
                                  <w:bCs/>
                                  <w:sz w:val="24"/>
                                  <w:szCs w:val="24"/>
                                </w:rPr>
                              </w:pPr>
                            </w:p>
                            <w:p w14:paraId="0246FB16"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wpg:wgp>
                  </a:graphicData>
                </a:graphic>
              </wp:anchor>
            </w:drawing>
          </mc:Choice>
          <mc:Fallback>
            <w:pict>
              <v:group w14:anchorId="2FC769A1" id="Group 377444488" o:spid="_x0000_s1047" style="position:absolute;left:0;text-align:left;margin-left:0;margin-top:.75pt;width:360.7pt;height:398.6pt;z-index:251658245;mso-position-horizontal:center;mso-position-horizontal-relative:margin" coordsize="45808,50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">
                <v:shape id="Picture 9" o:spid="_x0000_s1048" type="#_x0000_t75" alt="A screenshot of a computer&#10;&#10;Description automatically generated" style="position:absolute;left:2256;width:41148;height:4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">
                  <v:imagedata r:id="rId33" o:title="A screenshot of a computer&#10;&#10;Description automatically generated"/>
                </v:shape>
                <v:shape id="Text Box 2" o:spid="_x0000_s1049" type="#_x0000_t202" style="position:absolute;top:47382;width:45808;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" filled="f" stroked="f">
                  <v:textbox>
                    <w:txbxContent>
                      <w:p w14:paraId="79F52112"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4: </w:t>
                        </w:r>
                        <w:r w:rsidRPr="00E44817">
                          <w:rPr>
                            <w:rFonts w:ascii="Times New Roman" w:hAnsi="Times New Roman" w:cs="Times New Roman"/>
                            <w:b/>
                            <w:bCs/>
                            <w:sz w:val="24"/>
                            <w:szCs w:val="24"/>
                          </w:rPr>
                          <w:t>Auto-Proctor View Report</w:t>
                        </w:r>
                      </w:p>
                      <w:p w14:paraId="4C029AFC" w14:textId="77777777" w:rsidR="00854FE5" w:rsidRDefault="00854FE5" w:rsidP="00854FE5">
                        <w:pPr>
                          <w:jc w:val="center"/>
                          <w:rPr>
                            <w:rFonts w:ascii="Times New Roman" w:hAnsi="Times New Roman" w:cs="Times New Roman"/>
                            <w:b/>
                            <w:bCs/>
                            <w:sz w:val="24"/>
                            <w:szCs w:val="24"/>
                          </w:rPr>
                        </w:pPr>
                        <w:ins w:id="9" w:author="Clisheyl Diestro" w:date="2023-12-09T19:48:00Z">
                          <w:r>
                            <w:rPr>
                              <w:rFonts w:ascii="Times New Roman" w:hAnsi="Times New Roman" w:cs="Times New Roman"/>
                              <w:b/>
                              <w:bCs/>
                              <w:sz w:val="24"/>
                              <w:szCs w:val="24"/>
                            </w:rPr>
                            <w:t>FIGURE 4</w:t>
                          </w:r>
                        </w:ins>
                      </w:p>
                      <w:p w14:paraId="1B00A1AC" w14:textId="77777777" w:rsidR="00854FE5" w:rsidRDefault="00854FE5" w:rsidP="00854FE5">
                        <w:pPr>
                          <w:rPr>
                            <w:rFonts w:ascii="Times New Roman" w:hAnsi="Times New Roman" w:cs="Times New Roman"/>
                            <w:b/>
                            <w:bCs/>
                            <w:sz w:val="24"/>
                            <w:szCs w:val="24"/>
                          </w:rPr>
                        </w:pPr>
                      </w:p>
                      <w:p w14:paraId="0246FB16" w14:textId="77777777" w:rsidR="00854FE5" w:rsidRPr="00E43738" w:rsidRDefault="00854FE5" w:rsidP="00854FE5">
                        <w:pPr>
                          <w:jc w:val="center"/>
                          <w:rPr>
                            <w:rFonts w:ascii="Times New Roman" w:hAnsi="Times New Roman" w:cs="Times New Roman"/>
                            <w:b/>
                            <w:bCs/>
                            <w:sz w:val="24"/>
                            <w:szCs w:val="24"/>
                          </w:rPr>
                        </w:pPr>
                      </w:p>
                    </w:txbxContent>
                  </v:textbox>
                </v:shape>
                <w10:wrap anchorx="margin"/>
              </v:group>
            </w:pict>
          </mc:Fallback>
        </mc:AlternateContent>
      </w:r>
    </w:p>
    <w:p w14:paraId="02D00782" w14:textId="77777777" w:rsidR="00854FE5" w:rsidRDefault="00854FE5" w:rsidP="00854FE5">
      <w:pPr>
        <w:spacing w:line="480" w:lineRule="auto"/>
        <w:ind w:firstLine="720"/>
        <w:jc w:val="both"/>
        <w:rPr>
          <w:rFonts w:ascii="Times New Roman" w:hAnsi="Times New Roman" w:cs="Times New Roman"/>
          <w:sz w:val="24"/>
          <w:szCs w:val="24"/>
        </w:rPr>
      </w:pPr>
    </w:p>
    <w:p w14:paraId="01BCC1CC" w14:textId="77777777" w:rsidR="00854FE5" w:rsidRDefault="00854FE5" w:rsidP="00854FE5">
      <w:pPr>
        <w:spacing w:line="480" w:lineRule="auto"/>
        <w:ind w:firstLine="720"/>
        <w:jc w:val="both"/>
        <w:rPr>
          <w:rFonts w:ascii="Times New Roman" w:hAnsi="Times New Roman" w:cs="Times New Roman"/>
          <w:sz w:val="24"/>
          <w:szCs w:val="24"/>
        </w:rPr>
      </w:pPr>
    </w:p>
    <w:p w14:paraId="41637219" w14:textId="77777777" w:rsidR="00854FE5" w:rsidRDefault="00854FE5" w:rsidP="00854FE5">
      <w:pPr>
        <w:spacing w:line="480" w:lineRule="auto"/>
        <w:ind w:firstLine="720"/>
        <w:jc w:val="both"/>
        <w:rPr>
          <w:rFonts w:ascii="Times New Roman" w:hAnsi="Times New Roman" w:cs="Times New Roman"/>
          <w:sz w:val="24"/>
          <w:szCs w:val="24"/>
        </w:rPr>
      </w:pPr>
    </w:p>
    <w:p w14:paraId="1F1D0265" w14:textId="77777777" w:rsidR="00854FE5" w:rsidRDefault="00854FE5" w:rsidP="00854FE5">
      <w:pPr>
        <w:spacing w:line="480" w:lineRule="auto"/>
        <w:ind w:firstLine="720"/>
        <w:jc w:val="both"/>
        <w:rPr>
          <w:rFonts w:ascii="Times New Roman" w:hAnsi="Times New Roman" w:cs="Times New Roman"/>
          <w:sz w:val="24"/>
          <w:szCs w:val="24"/>
        </w:rPr>
      </w:pPr>
    </w:p>
    <w:p w14:paraId="36F19C4E" w14:textId="77777777" w:rsidR="00854FE5" w:rsidRDefault="00854FE5" w:rsidP="00854FE5">
      <w:pPr>
        <w:spacing w:line="480" w:lineRule="auto"/>
        <w:ind w:firstLine="720"/>
        <w:jc w:val="both"/>
        <w:rPr>
          <w:rFonts w:ascii="Times New Roman" w:hAnsi="Times New Roman" w:cs="Times New Roman"/>
          <w:sz w:val="24"/>
          <w:szCs w:val="24"/>
        </w:rPr>
      </w:pPr>
    </w:p>
    <w:p w14:paraId="6E063E57" w14:textId="77777777" w:rsidR="00854FE5" w:rsidRDefault="00854FE5" w:rsidP="00854FE5">
      <w:pPr>
        <w:spacing w:line="480" w:lineRule="auto"/>
        <w:ind w:firstLine="720"/>
        <w:jc w:val="both"/>
        <w:rPr>
          <w:rFonts w:ascii="Times New Roman" w:hAnsi="Times New Roman" w:cs="Times New Roman"/>
          <w:sz w:val="24"/>
          <w:szCs w:val="24"/>
        </w:rPr>
      </w:pPr>
    </w:p>
    <w:p w14:paraId="00927FED" w14:textId="77777777" w:rsidR="00854FE5" w:rsidRDefault="00854FE5" w:rsidP="00854FE5">
      <w:pPr>
        <w:spacing w:line="480" w:lineRule="auto"/>
        <w:ind w:firstLine="720"/>
        <w:jc w:val="both"/>
        <w:rPr>
          <w:rFonts w:ascii="Times New Roman" w:hAnsi="Times New Roman" w:cs="Times New Roman"/>
          <w:sz w:val="24"/>
          <w:szCs w:val="24"/>
        </w:rPr>
      </w:pPr>
    </w:p>
    <w:p w14:paraId="0F42655E" w14:textId="77777777" w:rsidR="00854FE5" w:rsidRDefault="00854FE5" w:rsidP="00854FE5">
      <w:pPr>
        <w:spacing w:line="480" w:lineRule="auto"/>
        <w:ind w:firstLine="720"/>
        <w:jc w:val="both"/>
        <w:rPr>
          <w:rFonts w:ascii="Times New Roman" w:hAnsi="Times New Roman" w:cs="Times New Roman"/>
          <w:sz w:val="24"/>
          <w:szCs w:val="24"/>
        </w:rPr>
      </w:pPr>
    </w:p>
    <w:p w14:paraId="01377875" w14:textId="77777777" w:rsidR="00854FE5" w:rsidRDefault="00854FE5" w:rsidP="00854FE5">
      <w:pPr>
        <w:spacing w:line="480" w:lineRule="auto"/>
        <w:ind w:firstLine="720"/>
        <w:jc w:val="both"/>
        <w:rPr>
          <w:rFonts w:ascii="Times New Roman" w:hAnsi="Times New Roman" w:cs="Times New Roman"/>
          <w:sz w:val="24"/>
          <w:szCs w:val="24"/>
        </w:rPr>
      </w:pPr>
    </w:p>
    <w:p w14:paraId="4814CD0C" w14:textId="77777777" w:rsidR="00854FE5" w:rsidRDefault="00854FE5" w:rsidP="00854FE5">
      <w:pPr>
        <w:spacing w:line="480" w:lineRule="auto"/>
        <w:ind w:firstLine="720"/>
        <w:jc w:val="both"/>
        <w:rPr>
          <w:rFonts w:ascii="Times New Roman" w:hAnsi="Times New Roman" w:cs="Times New Roman"/>
          <w:sz w:val="24"/>
          <w:szCs w:val="24"/>
        </w:rPr>
      </w:pPr>
    </w:p>
    <w:p w14:paraId="610B31D1" w14:textId="77777777" w:rsidR="00854FE5" w:rsidRPr="004337A5" w:rsidRDefault="00854FE5" w:rsidP="00854FE5">
      <w:pPr>
        <w:spacing w:line="480" w:lineRule="auto"/>
        <w:ind w:firstLine="720"/>
        <w:jc w:val="both"/>
        <w:rPr>
          <w:rFonts w:ascii="Times New Roman" w:hAnsi="Times New Roman" w:cs="Times New Roman"/>
          <w:sz w:val="24"/>
          <w:szCs w:val="24"/>
        </w:rPr>
      </w:pPr>
      <w:r w:rsidRPr="00A56B65">
        <w:rPr>
          <w:rFonts w:ascii="Times New Roman" w:hAnsi="Times New Roman" w:cs="Times New Roman"/>
          <w:bCs/>
          <w:sz w:val="24"/>
          <w:szCs w:val="24"/>
        </w:rPr>
        <w:t>This figure is the proctor's</w:t>
      </w:r>
      <w:r>
        <w:rPr>
          <w:rFonts w:ascii="Times New Roman" w:hAnsi="Times New Roman" w:cs="Times New Roman"/>
          <w:bCs/>
          <w:sz w:val="24"/>
          <w:szCs w:val="24"/>
        </w:rPr>
        <w:t xml:space="preserve"> </w:t>
      </w:r>
      <w:r w:rsidRPr="00A56B65">
        <w:rPr>
          <w:rFonts w:ascii="Times New Roman" w:hAnsi="Times New Roman" w:cs="Times New Roman"/>
          <w:bCs/>
          <w:sz w:val="24"/>
          <w:szCs w:val="24"/>
        </w:rPr>
        <w:t>view of</w:t>
      </w:r>
      <w:r>
        <w:rPr>
          <w:rFonts w:ascii="Times New Roman" w:hAnsi="Times New Roman" w:cs="Times New Roman"/>
          <w:bCs/>
          <w:sz w:val="24"/>
          <w:szCs w:val="24"/>
        </w:rPr>
        <w:t xml:space="preserve"> a students’ suspicious activities</w:t>
      </w:r>
      <w:r w:rsidRPr="00A56B65">
        <w:rPr>
          <w:rFonts w:ascii="Times New Roman" w:hAnsi="Times New Roman" w:cs="Times New Roman"/>
          <w:bCs/>
          <w:sz w:val="24"/>
          <w:szCs w:val="24"/>
        </w:rPr>
        <w:t>. It displays student information, including name and account name, along with a list of their suspicious activities, their types, and, if available, captured evidence.</w:t>
      </w:r>
    </w:p>
    <w:p w14:paraId="05831491" w14:textId="77777777" w:rsidR="00854FE5" w:rsidRDefault="00854FE5" w:rsidP="00854FE5">
      <w:pPr>
        <w:spacing w:line="480" w:lineRule="auto"/>
        <w:ind w:firstLine="720"/>
        <w:jc w:val="both"/>
        <w:rPr>
          <w:rFonts w:ascii="Times New Roman" w:hAnsi="Times New Roman" w:cs="Times New Roman"/>
          <w:sz w:val="24"/>
          <w:szCs w:val="24"/>
        </w:rPr>
      </w:pPr>
    </w:p>
    <w:p w14:paraId="10B8B8E6" w14:textId="77777777" w:rsidR="00854FE5" w:rsidRDefault="00854FE5" w:rsidP="00854FE5">
      <w:pPr>
        <w:spacing w:line="480" w:lineRule="auto"/>
        <w:ind w:firstLine="720"/>
        <w:jc w:val="both"/>
        <w:rPr>
          <w:rFonts w:ascii="Times New Roman" w:hAnsi="Times New Roman" w:cs="Times New Roman"/>
          <w:sz w:val="24"/>
          <w:szCs w:val="24"/>
        </w:rPr>
      </w:pPr>
    </w:p>
    <w:p w14:paraId="199A0834" w14:textId="77777777" w:rsidR="00854FE5" w:rsidRDefault="00854FE5" w:rsidP="00854FE5">
      <w:pPr>
        <w:spacing w:line="480" w:lineRule="auto"/>
        <w:ind w:firstLine="720"/>
        <w:jc w:val="both"/>
        <w:rPr>
          <w:rFonts w:ascii="Times New Roman" w:hAnsi="Times New Roman" w:cs="Times New Roman"/>
          <w:sz w:val="24"/>
          <w:szCs w:val="24"/>
        </w:rPr>
      </w:pPr>
    </w:p>
    <w:p w14:paraId="453972A8" w14:textId="77777777" w:rsidR="00854FE5" w:rsidRDefault="00854FE5" w:rsidP="00854FE5">
      <w:pPr>
        <w:spacing w:line="480" w:lineRule="auto"/>
        <w:jc w:val="both"/>
        <w:rPr>
          <w:rFonts w:ascii="Times New Roman" w:hAnsi="Times New Roman" w:cs="Times New Roman"/>
          <w:sz w:val="24"/>
          <w:szCs w:val="24"/>
        </w:rPr>
      </w:pPr>
    </w:p>
    <w:p w14:paraId="47F0609C" w14:textId="77777777" w:rsidR="00854FE5" w:rsidRDefault="00854FE5" w:rsidP="00854FE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53" behindDoc="0" locked="0" layoutInCell="1" allowOverlap="1" wp14:anchorId="05FD1F3D" wp14:editId="5AA40CC6">
                <wp:simplePos x="0" y="0"/>
                <wp:positionH relativeFrom="margin">
                  <wp:posOffset>467833</wp:posOffset>
                </wp:positionH>
                <wp:positionV relativeFrom="paragraph">
                  <wp:posOffset>8107</wp:posOffset>
                </wp:positionV>
                <wp:extent cx="4580890" cy="2969976"/>
                <wp:effectExtent l="0" t="0" r="0" b="1905"/>
                <wp:wrapNone/>
                <wp:docPr id="1686688632" name="Group 1686688632"/>
                <wp:cNvGraphicFramePr/>
                <a:graphic xmlns:a="http://schemas.openxmlformats.org/drawingml/2006/main">
                  <a:graphicData uri="http://schemas.microsoft.com/office/word/2010/wordprocessingGroup">
                    <wpg:wgp>
                      <wpg:cNvGrpSpPr/>
                      <wpg:grpSpPr>
                        <a:xfrm>
                          <a:off x="0" y="0"/>
                          <a:ext cx="4580890" cy="2969976"/>
                          <a:chOff x="10633" y="0"/>
                          <a:chExt cx="4580890" cy="2969976"/>
                        </a:xfrm>
                      </wpg:grpSpPr>
                      <pic:pic xmlns:pic="http://schemas.openxmlformats.org/drawingml/2006/picture">
                        <pic:nvPicPr>
                          <pic:cNvPr id="1206050460" name="Picture 1206050460" descr="A screenshot of a computer&#10;&#10;Description automatically generated"/>
                          <pic:cNvPicPr>
                            <a:picLocks noChangeAspect="1"/>
                          </pic:cNvPicPr>
                        </pic:nvPicPr>
                        <pic:blipFill>
                          <a:blip r:embed="rId34"/>
                          <a:stretch>
                            <a:fillRect/>
                          </a:stretch>
                        </pic:blipFill>
                        <pic:spPr>
                          <a:xfrm>
                            <a:off x="225631" y="0"/>
                            <a:ext cx="4114800" cy="2926080"/>
                          </a:xfrm>
                          <a:prstGeom prst="rect">
                            <a:avLst/>
                          </a:prstGeom>
                        </pic:spPr>
                      </pic:pic>
                      <wps:wsp>
                        <wps:cNvPr id="870932439" name="Text Box 2"/>
                        <wps:cNvSpPr txBox="1">
                          <a:spLocks noChangeArrowheads="1"/>
                        </wps:cNvSpPr>
                        <wps:spPr bwMode="auto">
                          <a:xfrm>
                            <a:off x="10633" y="2646126"/>
                            <a:ext cx="4580890" cy="323850"/>
                          </a:xfrm>
                          <a:prstGeom prst="rect">
                            <a:avLst/>
                          </a:prstGeom>
                          <a:noFill/>
                          <a:ln w="9525">
                            <a:noFill/>
                            <a:miter lim="800000"/>
                            <a:headEnd/>
                            <a:tailEnd/>
                          </a:ln>
                        </wps:spPr>
                        <wps:txbx>
                          <w:txbxContent>
                            <w:p w14:paraId="448AD203"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5: </w:t>
                              </w:r>
                              <w:r w:rsidRPr="00E44817">
                                <w:rPr>
                                  <w:rFonts w:ascii="Times New Roman" w:hAnsi="Times New Roman" w:cs="Times New Roman"/>
                                  <w:b/>
                                  <w:bCs/>
                                  <w:sz w:val="24"/>
                                  <w:szCs w:val="24"/>
                                </w:rPr>
                                <w:t>Pre-Quiz</w:t>
                              </w:r>
                            </w:p>
                            <w:p w14:paraId="1CA790A3" w14:textId="77777777" w:rsidR="00854FE5" w:rsidRDefault="00854FE5" w:rsidP="00854FE5">
                              <w:pPr>
                                <w:jc w:val="center"/>
                                <w:rPr>
                                  <w:rFonts w:ascii="Times New Roman" w:hAnsi="Times New Roman" w:cs="Times New Roman"/>
                                  <w:b/>
                                  <w:bCs/>
                                  <w:sz w:val="24"/>
                                  <w:szCs w:val="24"/>
                                </w:rPr>
                              </w:pPr>
                            </w:p>
                            <w:p w14:paraId="636484FF" w14:textId="77777777" w:rsidR="00854FE5" w:rsidRDefault="00854FE5" w:rsidP="00854FE5">
                              <w:pPr>
                                <w:rPr>
                                  <w:rFonts w:ascii="Times New Roman" w:hAnsi="Times New Roman" w:cs="Times New Roman"/>
                                  <w:b/>
                                  <w:bCs/>
                                  <w:sz w:val="24"/>
                                  <w:szCs w:val="24"/>
                                </w:rPr>
                              </w:pPr>
                            </w:p>
                            <w:p w14:paraId="224F04ED"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w14:anchorId="05FD1F3D" id="Group 1686688632" o:spid="_x0000_s1050" style="position:absolute;left:0;text-align:left;margin-left:36.85pt;margin-top:.65pt;width:360.7pt;height:233.85pt;z-index:251658253;mso-position-horizontal-relative:margin;mso-height-relative:margin" coordorigin="106" coordsize="45808,29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">
                <v:shape id="Picture 1206050460" o:spid="_x0000_s1051" type="#_x0000_t75" alt="A screenshot of a computer&#10;&#10;Description automatically generated" style="position:absolute;left:2256;width:41148;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">
                  <v:imagedata r:id="rId35" o:title="A screenshot of a computer&#10;&#10;Description automatically generated"/>
                </v:shape>
                <v:shape id="Text Box 2" o:spid="_x0000_s1052" type="#_x0000_t202" style="position:absolute;left:106;top:26461;width:45809;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" filled="f" stroked="f">
                  <v:textbox>
                    <w:txbxContent>
                      <w:p w14:paraId="448AD203"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5: </w:t>
                        </w:r>
                        <w:r w:rsidRPr="00E44817">
                          <w:rPr>
                            <w:rFonts w:ascii="Times New Roman" w:hAnsi="Times New Roman" w:cs="Times New Roman"/>
                            <w:b/>
                            <w:bCs/>
                            <w:sz w:val="24"/>
                            <w:szCs w:val="24"/>
                          </w:rPr>
                          <w:t>Pre-Quiz</w:t>
                        </w:r>
                      </w:p>
                      <w:p w14:paraId="1CA790A3" w14:textId="77777777" w:rsidR="00854FE5" w:rsidRDefault="00854FE5" w:rsidP="00854FE5">
                        <w:pPr>
                          <w:jc w:val="center"/>
                          <w:rPr>
                            <w:rFonts w:ascii="Times New Roman" w:hAnsi="Times New Roman" w:cs="Times New Roman"/>
                            <w:b/>
                            <w:bCs/>
                            <w:sz w:val="24"/>
                            <w:szCs w:val="24"/>
                          </w:rPr>
                        </w:pPr>
                      </w:p>
                      <w:p w14:paraId="636484FF" w14:textId="77777777" w:rsidR="00854FE5" w:rsidRDefault="00854FE5" w:rsidP="00854FE5">
                        <w:pPr>
                          <w:rPr>
                            <w:rFonts w:ascii="Times New Roman" w:hAnsi="Times New Roman" w:cs="Times New Roman"/>
                            <w:b/>
                            <w:bCs/>
                            <w:sz w:val="24"/>
                            <w:szCs w:val="24"/>
                          </w:rPr>
                        </w:pPr>
                      </w:p>
                      <w:p w14:paraId="224F04ED" w14:textId="77777777" w:rsidR="00854FE5" w:rsidRPr="00E43738" w:rsidRDefault="00854FE5" w:rsidP="00854FE5">
                        <w:pPr>
                          <w:jc w:val="center"/>
                          <w:rPr>
                            <w:rFonts w:ascii="Times New Roman" w:hAnsi="Times New Roman" w:cs="Times New Roman"/>
                            <w:b/>
                            <w:bCs/>
                            <w:sz w:val="24"/>
                            <w:szCs w:val="24"/>
                          </w:rPr>
                        </w:pPr>
                      </w:p>
                    </w:txbxContent>
                  </v:textbox>
                </v:shape>
                <w10:wrap anchorx="margin"/>
              </v:group>
            </w:pict>
          </mc:Fallback>
        </mc:AlternateContent>
      </w:r>
    </w:p>
    <w:p w14:paraId="6BB728BF" w14:textId="77777777" w:rsidR="00854FE5" w:rsidRDefault="00854FE5" w:rsidP="00854FE5">
      <w:pPr>
        <w:spacing w:line="480" w:lineRule="auto"/>
        <w:ind w:firstLine="720"/>
        <w:jc w:val="both"/>
        <w:rPr>
          <w:rFonts w:ascii="Times New Roman" w:hAnsi="Times New Roman" w:cs="Times New Roman"/>
          <w:sz w:val="24"/>
          <w:szCs w:val="24"/>
        </w:rPr>
      </w:pPr>
    </w:p>
    <w:p w14:paraId="6CA30CB0" w14:textId="77777777" w:rsidR="00854FE5" w:rsidRDefault="00854FE5" w:rsidP="00854FE5">
      <w:pPr>
        <w:spacing w:line="480" w:lineRule="auto"/>
        <w:ind w:firstLine="720"/>
        <w:jc w:val="both"/>
        <w:rPr>
          <w:rFonts w:ascii="Times New Roman" w:hAnsi="Times New Roman" w:cs="Times New Roman"/>
          <w:sz w:val="24"/>
          <w:szCs w:val="24"/>
        </w:rPr>
      </w:pPr>
    </w:p>
    <w:p w14:paraId="462AABF5" w14:textId="77777777" w:rsidR="00854FE5" w:rsidRDefault="00854FE5" w:rsidP="00854FE5">
      <w:pPr>
        <w:spacing w:line="480" w:lineRule="auto"/>
        <w:ind w:firstLine="720"/>
        <w:jc w:val="both"/>
        <w:rPr>
          <w:rFonts w:ascii="Times New Roman" w:hAnsi="Times New Roman" w:cs="Times New Roman"/>
          <w:sz w:val="24"/>
          <w:szCs w:val="24"/>
        </w:rPr>
      </w:pPr>
    </w:p>
    <w:p w14:paraId="6E139EC2" w14:textId="77777777" w:rsidR="00854FE5" w:rsidRDefault="00854FE5" w:rsidP="00854FE5">
      <w:pPr>
        <w:spacing w:line="480" w:lineRule="auto"/>
        <w:ind w:firstLine="720"/>
        <w:jc w:val="both"/>
        <w:rPr>
          <w:rFonts w:ascii="Times New Roman" w:hAnsi="Times New Roman" w:cs="Times New Roman"/>
          <w:sz w:val="24"/>
          <w:szCs w:val="24"/>
        </w:rPr>
      </w:pPr>
    </w:p>
    <w:p w14:paraId="01BE60A2" w14:textId="77777777" w:rsidR="00854FE5" w:rsidRDefault="00854FE5" w:rsidP="00854FE5">
      <w:pPr>
        <w:spacing w:line="480" w:lineRule="auto"/>
        <w:ind w:firstLine="720"/>
        <w:jc w:val="both"/>
        <w:rPr>
          <w:rFonts w:ascii="Times New Roman" w:hAnsi="Times New Roman" w:cs="Times New Roman"/>
          <w:sz w:val="24"/>
          <w:szCs w:val="24"/>
        </w:rPr>
      </w:pPr>
    </w:p>
    <w:p w14:paraId="7F8DC68B" w14:textId="77777777" w:rsidR="00854FE5" w:rsidRPr="00785C1B" w:rsidRDefault="00854FE5" w:rsidP="00854FE5">
      <w:pPr>
        <w:spacing w:line="480" w:lineRule="auto"/>
        <w:jc w:val="both"/>
        <w:rPr>
          <w:rFonts w:ascii="Times New Roman" w:hAnsi="Times New Roman" w:cs="Times New Roman"/>
          <w:sz w:val="8"/>
          <w:szCs w:val="8"/>
        </w:rPr>
      </w:pPr>
    </w:p>
    <w:p w14:paraId="7D06BC54" w14:textId="77777777" w:rsidR="00854FE5" w:rsidRDefault="00854FE5" w:rsidP="00854FE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704298">
        <w:rPr>
          <w:rFonts w:ascii="Times New Roman" w:hAnsi="Times New Roman" w:cs="Times New Roman"/>
          <w:sz w:val="24"/>
          <w:szCs w:val="24"/>
        </w:rPr>
        <w:t>his figur</w:t>
      </w:r>
      <w:r>
        <w:rPr>
          <w:rFonts w:ascii="Times New Roman" w:hAnsi="Times New Roman" w:cs="Times New Roman"/>
          <w:sz w:val="24"/>
          <w:szCs w:val="24"/>
        </w:rPr>
        <w:t xml:space="preserve">e will appear before </w:t>
      </w:r>
      <w:r w:rsidRPr="00704298">
        <w:rPr>
          <w:rFonts w:ascii="Times New Roman" w:hAnsi="Times New Roman" w:cs="Times New Roman"/>
          <w:sz w:val="24"/>
          <w:szCs w:val="24"/>
        </w:rPr>
        <w:t>the student starts or attempts the quiz</w:t>
      </w:r>
      <w:r>
        <w:rPr>
          <w:rFonts w:ascii="Times New Roman" w:hAnsi="Times New Roman" w:cs="Times New Roman"/>
          <w:sz w:val="24"/>
          <w:szCs w:val="24"/>
        </w:rPr>
        <w:t>. Additionally,</w:t>
      </w:r>
      <w:r w:rsidRPr="00704298">
        <w:rPr>
          <w:rFonts w:ascii="Times New Roman" w:hAnsi="Times New Roman" w:cs="Times New Roman"/>
          <w:sz w:val="24"/>
          <w:szCs w:val="24"/>
        </w:rPr>
        <w:t xml:space="preserve"> relevant details such as the quiz name and instructions are </w:t>
      </w:r>
      <w:r>
        <w:rPr>
          <w:rFonts w:ascii="Times New Roman" w:hAnsi="Times New Roman" w:cs="Times New Roman"/>
          <w:sz w:val="24"/>
          <w:szCs w:val="24"/>
        </w:rPr>
        <w:t xml:space="preserve">also </w:t>
      </w:r>
      <w:r w:rsidRPr="00704298">
        <w:rPr>
          <w:rFonts w:ascii="Times New Roman" w:hAnsi="Times New Roman" w:cs="Times New Roman"/>
          <w:sz w:val="24"/>
          <w:szCs w:val="24"/>
        </w:rPr>
        <w:t>displayed</w:t>
      </w:r>
      <w:r>
        <w:rPr>
          <w:rFonts w:ascii="Times New Roman" w:hAnsi="Times New Roman" w:cs="Times New Roman"/>
          <w:sz w:val="24"/>
          <w:szCs w:val="24"/>
        </w:rPr>
        <w:t xml:space="preserve"> here</w:t>
      </w:r>
      <w:r w:rsidRPr="00704298">
        <w:rPr>
          <w:rFonts w:ascii="Times New Roman" w:hAnsi="Times New Roman" w:cs="Times New Roman"/>
          <w:sz w:val="24"/>
          <w:szCs w:val="24"/>
        </w:rPr>
        <w:t>.</w:t>
      </w:r>
    </w:p>
    <w:p w14:paraId="0673E0C6" w14:textId="77777777" w:rsidR="00854FE5" w:rsidRDefault="00854FE5" w:rsidP="00854FE5">
      <w:pPr>
        <w:spacing w:line="480" w:lineRule="auto"/>
        <w:ind w:firstLine="720"/>
        <w:jc w:val="both"/>
        <w:rPr>
          <w:rFonts w:ascii="Times New Roman" w:hAnsi="Times New Roman" w:cs="Times New Roman"/>
          <w:sz w:val="24"/>
          <w:szCs w:val="24"/>
        </w:rPr>
      </w:pPr>
    </w:p>
    <w:p w14:paraId="2682C1F4" w14:textId="77777777" w:rsidR="00854FE5" w:rsidRDefault="00854FE5" w:rsidP="00854FE5">
      <w:pPr>
        <w:spacing w:line="480" w:lineRule="auto"/>
        <w:ind w:firstLine="720"/>
        <w:jc w:val="both"/>
        <w:rPr>
          <w:rFonts w:ascii="Times New Roman" w:hAnsi="Times New Roman" w:cs="Times New Roman"/>
          <w:sz w:val="24"/>
          <w:szCs w:val="24"/>
        </w:rPr>
      </w:pPr>
    </w:p>
    <w:p w14:paraId="0157860F" w14:textId="77777777" w:rsidR="00854FE5" w:rsidRDefault="00854FE5" w:rsidP="00854FE5">
      <w:pPr>
        <w:spacing w:line="480" w:lineRule="auto"/>
        <w:ind w:firstLine="720"/>
        <w:jc w:val="both"/>
        <w:rPr>
          <w:rFonts w:ascii="Times New Roman" w:hAnsi="Times New Roman" w:cs="Times New Roman"/>
          <w:sz w:val="24"/>
          <w:szCs w:val="24"/>
        </w:rPr>
      </w:pPr>
    </w:p>
    <w:p w14:paraId="15BEADD1" w14:textId="77777777" w:rsidR="00854FE5" w:rsidRDefault="00854FE5" w:rsidP="00854FE5">
      <w:pPr>
        <w:spacing w:line="480" w:lineRule="auto"/>
        <w:ind w:firstLine="720"/>
        <w:jc w:val="both"/>
        <w:rPr>
          <w:rFonts w:ascii="Times New Roman" w:hAnsi="Times New Roman" w:cs="Times New Roman"/>
          <w:sz w:val="24"/>
          <w:szCs w:val="24"/>
        </w:rPr>
      </w:pPr>
    </w:p>
    <w:p w14:paraId="4F1EDF87" w14:textId="77777777" w:rsidR="00854FE5" w:rsidRDefault="00854FE5" w:rsidP="00854FE5">
      <w:pPr>
        <w:spacing w:line="480" w:lineRule="auto"/>
        <w:ind w:firstLine="720"/>
        <w:jc w:val="both"/>
        <w:rPr>
          <w:rFonts w:ascii="Times New Roman" w:hAnsi="Times New Roman" w:cs="Times New Roman"/>
          <w:sz w:val="24"/>
          <w:szCs w:val="24"/>
        </w:rPr>
      </w:pPr>
    </w:p>
    <w:p w14:paraId="6E7210A6" w14:textId="77777777" w:rsidR="00854FE5" w:rsidRDefault="00854FE5" w:rsidP="00854FE5">
      <w:pPr>
        <w:spacing w:line="480" w:lineRule="auto"/>
        <w:jc w:val="both"/>
        <w:rPr>
          <w:rFonts w:ascii="Times New Roman" w:hAnsi="Times New Roman" w:cs="Times New Roman"/>
          <w:sz w:val="24"/>
          <w:szCs w:val="24"/>
        </w:rPr>
      </w:pPr>
    </w:p>
    <w:p w14:paraId="28F5A74B" w14:textId="77777777" w:rsidR="00854FE5" w:rsidRDefault="00854FE5" w:rsidP="00854FE5">
      <w:pPr>
        <w:spacing w:line="480" w:lineRule="auto"/>
        <w:jc w:val="both"/>
        <w:rPr>
          <w:rFonts w:ascii="Times New Roman" w:hAnsi="Times New Roman" w:cs="Times New Roman"/>
          <w:sz w:val="24"/>
          <w:szCs w:val="24"/>
        </w:rPr>
      </w:pPr>
    </w:p>
    <w:p w14:paraId="731FACCD" w14:textId="77777777" w:rsidR="00854FE5" w:rsidRDefault="00854FE5" w:rsidP="00854FE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44" behindDoc="0" locked="0" layoutInCell="1" allowOverlap="1" wp14:anchorId="628AE8CF" wp14:editId="06124816">
                <wp:simplePos x="0" y="0"/>
                <wp:positionH relativeFrom="margin">
                  <wp:align>center</wp:align>
                </wp:positionH>
                <wp:positionV relativeFrom="paragraph">
                  <wp:posOffset>392158</wp:posOffset>
                </wp:positionV>
                <wp:extent cx="4580890" cy="3245180"/>
                <wp:effectExtent l="0" t="0" r="0" b="0"/>
                <wp:wrapNone/>
                <wp:docPr id="543698495" name="Group 543698495"/>
                <wp:cNvGraphicFramePr/>
                <a:graphic xmlns:a="http://schemas.openxmlformats.org/drawingml/2006/main">
                  <a:graphicData uri="http://schemas.microsoft.com/office/word/2010/wordprocessingGroup">
                    <wpg:wgp>
                      <wpg:cNvGrpSpPr/>
                      <wpg:grpSpPr>
                        <a:xfrm>
                          <a:off x="0" y="0"/>
                          <a:ext cx="4580890" cy="3245180"/>
                          <a:chOff x="0" y="0"/>
                          <a:chExt cx="4580890" cy="3245180"/>
                        </a:xfrm>
                      </wpg:grpSpPr>
                      <pic:pic xmlns:pic="http://schemas.openxmlformats.org/drawingml/2006/picture">
                        <pic:nvPicPr>
                          <pic:cNvPr id="1537235518" name="Picture 1537235518" descr="A screenshot of a computer&#10;&#10;Description automatically generated"/>
                          <pic:cNvPicPr>
                            <a:picLocks noChangeAspect="1"/>
                          </pic:cNvPicPr>
                        </pic:nvPicPr>
                        <pic:blipFill>
                          <a:blip r:embed="rId36"/>
                          <a:stretch>
                            <a:fillRect/>
                          </a:stretch>
                        </pic:blipFill>
                        <pic:spPr>
                          <a:xfrm>
                            <a:off x="225631" y="0"/>
                            <a:ext cx="4114800" cy="2926080"/>
                          </a:xfrm>
                          <a:prstGeom prst="rect">
                            <a:avLst/>
                          </a:prstGeom>
                        </pic:spPr>
                      </pic:pic>
                      <wps:wsp>
                        <wps:cNvPr id="1548072470" name="Text Box 2"/>
                        <wps:cNvSpPr txBox="1">
                          <a:spLocks noChangeArrowheads="1"/>
                        </wps:cNvSpPr>
                        <wps:spPr bwMode="auto">
                          <a:xfrm>
                            <a:off x="0" y="2921330"/>
                            <a:ext cx="4580890" cy="323850"/>
                          </a:xfrm>
                          <a:prstGeom prst="rect">
                            <a:avLst/>
                          </a:prstGeom>
                          <a:noFill/>
                          <a:ln w="9525">
                            <a:noFill/>
                            <a:miter lim="800000"/>
                            <a:headEnd/>
                            <a:tailEnd/>
                          </a:ln>
                        </wps:spPr>
                        <wps:txbx>
                          <w:txbxContent>
                            <w:p w14:paraId="6AD99E01"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6: </w:t>
                              </w:r>
                              <w:r w:rsidRPr="00A5499F">
                                <w:rPr>
                                  <w:rFonts w:ascii="Times New Roman" w:hAnsi="Times New Roman" w:cs="Times New Roman"/>
                                  <w:b/>
                                  <w:bCs/>
                                  <w:sz w:val="24"/>
                                  <w:szCs w:val="24"/>
                                </w:rPr>
                                <w:t>Auto-Proctor - Select Camera</w:t>
                              </w:r>
                            </w:p>
                            <w:p w14:paraId="398F8333" w14:textId="77777777" w:rsidR="00854FE5" w:rsidRDefault="00854FE5" w:rsidP="00854FE5">
                              <w:pPr>
                                <w:jc w:val="center"/>
                                <w:rPr>
                                  <w:rFonts w:ascii="Times New Roman" w:hAnsi="Times New Roman" w:cs="Times New Roman"/>
                                  <w:b/>
                                  <w:bCs/>
                                  <w:sz w:val="24"/>
                                  <w:szCs w:val="24"/>
                                </w:rPr>
                              </w:pPr>
                              <w:ins w:id="10" w:author="Unknown" w:date="2023-12-09T03:48:00Z">
                                <w:r>
                                  <w:rPr>
                                    <w:rFonts w:ascii="Times New Roman" w:hAnsi="Times New Roman" w:cs="Times New Roman"/>
                                    <w:b/>
                                    <w:bCs/>
                                    <w:sz w:val="24"/>
                                    <w:szCs w:val="24"/>
                                  </w:rPr>
                                  <w:t>FIGURE 6</w:t>
                                </w:r>
                              </w:ins>
                            </w:p>
                            <w:p w14:paraId="51A918AA" w14:textId="77777777" w:rsidR="00854FE5" w:rsidRDefault="00854FE5" w:rsidP="00854FE5">
                              <w:pPr>
                                <w:jc w:val="center"/>
                                <w:rPr>
                                  <w:rFonts w:ascii="Times New Roman" w:hAnsi="Times New Roman" w:cs="Times New Roman"/>
                                  <w:b/>
                                  <w:bCs/>
                                  <w:sz w:val="24"/>
                                  <w:szCs w:val="24"/>
                                </w:rPr>
                              </w:pPr>
                            </w:p>
                            <w:p w14:paraId="5F240321" w14:textId="77777777" w:rsidR="00854FE5" w:rsidRDefault="00854FE5" w:rsidP="00854FE5">
                              <w:pPr>
                                <w:rPr>
                                  <w:rFonts w:ascii="Times New Roman" w:hAnsi="Times New Roman" w:cs="Times New Roman"/>
                                  <w:b/>
                                  <w:bCs/>
                                  <w:sz w:val="24"/>
                                  <w:szCs w:val="24"/>
                                </w:rPr>
                              </w:pPr>
                            </w:p>
                            <w:p w14:paraId="0398ECDF"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w14:anchorId="628AE8CF" id="Group 543698495" o:spid="_x0000_s1053" style="position:absolute;left:0;text-align:left;margin-left:0;margin-top:30.9pt;width:360.7pt;height:255.55pt;z-index:251658244;mso-position-horizontal:center;mso-position-horizontal-relative:margin;mso-height-relative:margin" coordsize="45808,32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">
                <v:shape id="Picture 1537235518" o:spid="_x0000_s1054" type="#_x0000_t75" alt="A screenshot of a computer&#10;&#10;Description automatically generated" style="position:absolute;left:2256;width:41148;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">
                  <v:imagedata r:id="rId37" o:title="A screenshot of a computer&#10;&#10;Description automatically generated"/>
                </v:shape>
                <v:shape id="Text Box 2" o:spid="_x0000_s1055" type="#_x0000_t202" style="position:absolute;top:29213;width:4580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" filled="f" stroked="f">
                  <v:textbox>
                    <w:txbxContent>
                      <w:p w14:paraId="6AD99E01"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6: </w:t>
                        </w:r>
                        <w:r w:rsidRPr="00A5499F">
                          <w:rPr>
                            <w:rFonts w:ascii="Times New Roman" w:hAnsi="Times New Roman" w:cs="Times New Roman"/>
                            <w:b/>
                            <w:bCs/>
                            <w:sz w:val="24"/>
                            <w:szCs w:val="24"/>
                          </w:rPr>
                          <w:t>Auto-Proctor - Select Camera</w:t>
                        </w:r>
                      </w:p>
                      <w:p w14:paraId="398F8333" w14:textId="77777777" w:rsidR="00854FE5" w:rsidRDefault="00854FE5" w:rsidP="00854FE5">
                        <w:pPr>
                          <w:jc w:val="center"/>
                          <w:rPr>
                            <w:rFonts w:ascii="Times New Roman" w:hAnsi="Times New Roman" w:cs="Times New Roman"/>
                            <w:b/>
                            <w:bCs/>
                            <w:sz w:val="24"/>
                            <w:szCs w:val="24"/>
                          </w:rPr>
                        </w:pPr>
                        <w:ins w:id="11" w:author="Unknown" w:date="2023-12-09T03:48:00Z">
                          <w:r>
                            <w:rPr>
                              <w:rFonts w:ascii="Times New Roman" w:hAnsi="Times New Roman" w:cs="Times New Roman"/>
                              <w:b/>
                              <w:bCs/>
                              <w:sz w:val="24"/>
                              <w:szCs w:val="24"/>
                            </w:rPr>
                            <w:t>FIGURE 6</w:t>
                          </w:r>
                        </w:ins>
                      </w:p>
                      <w:p w14:paraId="51A918AA" w14:textId="77777777" w:rsidR="00854FE5" w:rsidRDefault="00854FE5" w:rsidP="00854FE5">
                        <w:pPr>
                          <w:jc w:val="center"/>
                          <w:rPr>
                            <w:rFonts w:ascii="Times New Roman" w:hAnsi="Times New Roman" w:cs="Times New Roman"/>
                            <w:b/>
                            <w:bCs/>
                            <w:sz w:val="24"/>
                            <w:szCs w:val="24"/>
                          </w:rPr>
                        </w:pPr>
                      </w:p>
                      <w:p w14:paraId="5F240321" w14:textId="77777777" w:rsidR="00854FE5" w:rsidRDefault="00854FE5" w:rsidP="00854FE5">
                        <w:pPr>
                          <w:rPr>
                            <w:rFonts w:ascii="Times New Roman" w:hAnsi="Times New Roman" w:cs="Times New Roman"/>
                            <w:b/>
                            <w:bCs/>
                            <w:sz w:val="24"/>
                            <w:szCs w:val="24"/>
                          </w:rPr>
                        </w:pPr>
                      </w:p>
                      <w:p w14:paraId="0398ECDF" w14:textId="77777777" w:rsidR="00854FE5" w:rsidRPr="00E43738" w:rsidRDefault="00854FE5" w:rsidP="00854FE5">
                        <w:pPr>
                          <w:jc w:val="center"/>
                          <w:rPr>
                            <w:rFonts w:ascii="Times New Roman" w:hAnsi="Times New Roman" w:cs="Times New Roman"/>
                            <w:b/>
                            <w:bCs/>
                            <w:sz w:val="24"/>
                            <w:szCs w:val="24"/>
                          </w:rPr>
                        </w:pPr>
                      </w:p>
                    </w:txbxContent>
                  </v:textbox>
                </v:shape>
                <w10:wrap anchorx="margin"/>
              </v:group>
            </w:pict>
          </mc:Fallback>
        </mc:AlternateContent>
      </w:r>
    </w:p>
    <w:p w14:paraId="21353C65" w14:textId="77777777" w:rsidR="00854FE5" w:rsidRDefault="00854FE5" w:rsidP="00854FE5">
      <w:pPr>
        <w:spacing w:line="480" w:lineRule="auto"/>
        <w:ind w:firstLine="720"/>
        <w:jc w:val="both"/>
        <w:rPr>
          <w:rFonts w:ascii="Times New Roman" w:hAnsi="Times New Roman" w:cs="Times New Roman"/>
          <w:sz w:val="24"/>
          <w:szCs w:val="24"/>
        </w:rPr>
      </w:pPr>
    </w:p>
    <w:p w14:paraId="125AB55A" w14:textId="77777777" w:rsidR="00854FE5" w:rsidRDefault="00854FE5" w:rsidP="00854FE5">
      <w:pPr>
        <w:spacing w:line="480" w:lineRule="auto"/>
        <w:ind w:firstLine="720"/>
        <w:jc w:val="both"/>
        <w:rPr>
          <w:rFonts w:ascii="Times New Roman" w:hAnsi="Times New Roman" w:cs="Times New Roman"/>
          <w:sz w:val="24"/>
          <w:szCs w:val="24"/>
        </w:rPr>
      </w:pPr>
    </w:p>
    <w:p w14:paraId="3CEBFC30" w14:textId="77777777" w:rsidR="00854FE5" w:rsidRDefault="00854FE5" w:rsidP="00854FE5">
      <w:pPr>
        <w:spacing w:line="480" w:lineRule="auto"/>
        <w:ind w:firstLine="720"/>
        <w:jc w:val="both"/>
        <w:rPr>
          <w:rFonts w:ascii="Times New Roman" w:hAnsi="Times New Roman" w:cs="Times New Roman"/>
          <w:sz w:val="24"/>
          <w:szCs w:val="24"/>
        </w:rPr>
      </w:pPr>
    </w:p>
    <w:p w14:paraId="443683A5" w14:textId="77777777" w:rsidR="00854FE5" w:rsidRDefault="00854FE5" w:rsidP="00854FE5">
      <w:pPr>
        <w:spacing w:line="480" w:lineRule="auto"/>
        <w:ind w:firstLine="720"/>
        <w:jc w:val="both"/>
        <w:rPr>
          <w:rFonts w:ascii="Times New Roman" w:hAnsi="Times New Roman" w:cs="Times New Roman"/>
          <w:sz w:val="24"/>
          <w:szCs w:val="24"/>
        </w:rPr>
      </w:pPr>
    </w:p>
    <w:p w14:paraId="7A653258" w14:textId="77777777" w:rsidR="00854FE5" w:rsidRDefault="00854FE5" w:rsidP="00854FE5">
      <w:pPr>
        <w:spacing w:line="480" w:lineRule="auto"/>
        <w:ind w:firstLine="720"/>
        <w:jc w:val="both"/>
        <w:rPr>
          <w:rFonts w:ascii="Times New Roman" w:hAnsi="Times New Roman" w:cs="Times New Roman"/>
          <w:sz w:val="24"/>
          <w:szCs w:val="24"/>
        </w:rPr>
      </w:pPr>
    </w:p>
    <w:p w14:paraId="17495F45" w14:textId="77777777" w:rsidR="00854FE5" w:rsidRDefault="00854FE5" w:rsidP="00854FE5">
      <w:pPr>
        <w:spacing w:line="480" w:lineRule="auto"/>
        <w:ind w:firstLine="720"/>
        <w:jc w:val="both"/>
        <w:rPr>
          <w:rFonts w:ascii="Times New Roman" w:hAnsi="Times New Roman" w:cs="Times New Roman"/>
          <w:sz w:val="24"/>
          <w:szCs w:val="24"/>
        </w:rPr>
      </w:pPr>
    </w:p>
    <w:p w14:paraId="74D892EF" w14:textId="77777777" w:rsidR="00854FE5" w:rsidRDefault="00854FE5" w:rsidP="00854FE5">
      <w:pPr>
        <w:spacing w:line="480" w:lineRule="auto"/>
        <w:ind w:firstLine="720"/>
        <w:jc w:val="both"/>
        <w:rPr>
          <w:rFonts w:ascii="Times New Roman" w:hAnsi="Times New Roman" w:cs="Times New Roman"/>
          <w:sz w:val="24"/>
          <w:szCs w:val="24"/>
        </w:rPr>
      </w:pPr>
    </w:p>
    <w:p w14:paraId="3389D5DC" w14:textId="77777777" w:rsidR="00854FE5" w:rsidRPr="0048110B" w:rsidRDefault="00854FE5" w:rsidP="00854FE5">
      <w:pPr>
        <w:spacing w:line="480" w:lineRule="auto"/>
        <w:ind w:firstLine="720"/>
        <w:jc w:val="both"/>
        <w:rPr>
          <w:rFonts w:ascii="Times New Roman" w:hAnsi="Times New Roman" w:cs="Times New Roman"/>
          <w:sz w:val="12"/>
          <w:szCs w:val="12"/>
        </w:rPr>
      </w:pPr>
    </w:p>
    <w:p w14:paraId="49DE164A" w14:textId="77777777" w:rsidR="00854FE5" w:rsidRDefault="00854FE5" w:rsidP="00854FE5">
      <w:pPr>
        <w:spacing w:line="480" w:lineRule="auto"/>
        <w:ind w:firstLine="720"/>
        <w:jc w:val="both"/>
        <w:rPr>
          <w:rFonts w:ascii="Times New Roman" w:hAnsi="Times New Roman" w:cs="Times New Roman"/>
          <w:sz w:val="24"/>
          <w:szCs w:val="24"/>
        </w:rPr>
      </w:pPr>
      <w:r w:rsidRPr="00B451C9">
        <w:rPr>
          <w:rFonts w:ascii="Times New Roman" w:hAnsi="Times New Roman" w:cs="Times New Roman"/>
          <w:sz w:val="24"/>
          <w:szCs w:val="24"/>
        </w:rPr>
        <w:t>This figure is where students select the camera they will use; all detected cameras from their device are available as options.</w:t>
      </w:r>
    </w:p>
    <w:p w14:paraId="6809E5A7" w14:textId="77777777" w:rsidR="00854FE5" w:rsidRDefault="00854FE5" w:rsidP="00854FE5">
      <w:pPr>
        <w:spacing w:line="480" w:lineRule="auto"/>
        <w:ind w:firstLine="720"/>
        <w:jc w:val="both"/>
        <w:rPr>
          <w:rFonts w:ascii="Times New Roman" w:hAnsi="Times New Roman" w:cs="Times New Roman"/>
          <w:sz w:val="24"/>
          <w:szCs w:val="24"/>
        </w:rPr>
      </w:pPr>
    </w:p>
    <w:p w14:paraId="5EBC3087" w14:textId="77777777" w:rsidR="00854FE5" w:rsidRDefault="00854FE5" w:rsidP="00854FE5">
      <w:pPr>
        <w:spacing w:line="480" w:lineRule="auto"/>
        <w:ind w:firstLine="720"/>
        <w:jc w:val="both"/>
        <w:rPr>
          <w:rFonts w:ascii="Times New Roman" w:hAnsi="Times New Roman" w:cs="Times New Roman"/>
          <w:sz w:val="24"/>
          <w:szCs w:val="24"/>
        </w:rPr>
      </w:pPr>
    </w:p>
    <w:p w14:paraId="749E845B" w14:textId="77777777" w:rsidR="00854FE5" w:rsidRDefault="00854FE5" w:rsidP="00854FE5">
      <w:pPr>
        <w:spacing w:line="480" w:lineRule="auto"/>
        <w:ind w:firstLine="720"/>
        <w:jc w:val="both"/>
        <w:rPr>
          <w:rFonts w:ascii="Times New Roman" w:hAnsi="Times New Roman" w:cs="Times New Roman"/>
          <w:sz w:val="24"/>
          <w:szCs w:val="24"/>
        </w:rPr>
      </w:pPr>
    </w:p>
    <w:p w14:paraId="004884AF" w14:textId="77777777" w:rsidR="00854FE5" w:rsidRDefault="00854FE5" w:rsidP="00854FE5">
      <w:pPr>
        <w:spacing w:line="480" w:lineRule="auto"/>
        <w:ind w:firstLine="720"/>
        <w:jc w:val="both"/>
        <w:rPr>
          <w:rFonts w:ascii="Times New Roman" w:hAnsi="Times New Roman" w:cs="Times New Roman"/>
          <w:sz w:val="24"/>
          <w:szCs w:val="24"/>
        </w:rPr>
      </w:pPr>
    </w:p>
    <w:p w14:paraId="7916D728" w14:textId="77777777" w:rsidR="00854FE5" w:rsidRDefault="00854FE5" w:rsidP="00854FE5">
      <w:pPr>
        <w:spacing w:line="480" w:lineRule="auto"/>
        <w:ind w:firstLine="720"/>
        <w:jc w:val="both"/>
        <w:rPr>
          <w:rFonts w:ascii="Times New Roman" w:hAnsi="Times New Roman" w:cs="Times New Roman"/>
          <w:sz w:val="24"/>
          <w:szCs w:val="24"/>
        </w:rPr>
      </w:pPr>
    </w:p>
    <w:p w14:paraId="7C491277" w14:textId="77777777" w:rsidR="00854FE5" w:rsidRDefault="00854FE5" w:rsidP="00854FE5">
      <w:pPr>
        <w:spacing w:line="480" w:lineRule="auto"/>
        <w:ind w:firstLine="720"/>
        <w:jc w:val="both"/>
        <w:rPr>
          <w:rFonts w:ascii="Times New Roman" w:hAnsi="Times New Roman" w:cs="Times New Roman"/>
          <w:sz w:val="24"/>
          <w:szCs w:val="24"/>
        </w:rPr>
      </w:pPr>
    </w:p>
    <w:p w14:paraId="1A564DE7" w14:textId="77777777" w:rsidR="00854FE5" w:rsidRPr="0048110B" w:rsidRDefault="00854FE5" w:rsidP="00854FE5">
      <w:pPr>
        <w:spacing w:line="480" w:lineRule="auto"/>
        <w:ind w:firstLine="720"/>
        <w:jc w:val="both"/>
        <w:rPr>
          <w:rFonts w:ascii="Times New Roman" w:hAnsi="Times New Roman" w:cs="Times New Roman"/>
          <w:sz w:val="14"/>
          <w:szCs w:val="14"/>
        </w:rPr>
      </w:pPr>
    </w:p>
    <w:p w14:paraId="7BF75554" w14:textId="77777777" w:rsidR="00854FE5" w:rsidRDefault="00854FE5" w:rsidP="00854FE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50" behindDoc="0" locked="0" layoutInCell="1" allowOverlap="1" wp14:anchorId="06642347" wp14:editId="4AA9FF82">
            <wp:simplePos x="0" y="0"/>
            <wp:positionH relativeFrom="margin">
              <wp:posOffset>685800</wp:posOffset>
            </wp:positionH>
            <wp:positionV relativeFrom="paragraph">
              <wp:posOffset>143834</wp:posOffset>
            </wp:positionV>
            <wp:extent cx="4114800" cy="2926080"/>
            <wp:effectExtent l="0" t="0" r="0" b="7620"/>
            <wp:wrapSquare wrapText="bothSides"/>
            <wp:docPr id="966105969" name="Picture 96610596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8220" name="Picture 12" descr="A screenshot of a computer screen&#10;&#10;Description automatically generated"/>
                    <pic:cNvPicPr/>
                  </pic:nvPicPr>
                  <pic:blipFill>
                    <a:blip r:embed="rId38"/>
                    <a:stretch>
                      <a:fillRect/>
                    </a:stretch>
                  </pic:blipFill>
                  <pic:spPr>
                    <a:xfrm>
                      <a:off x="0" y="0"/>
                      <a:ext cx="4114800" cy="2926080"/>
                    </a:xfrm>
                    <a:prstGeom prst="rect">
                      <a:avLst/>
                    </a:prstGeom>
                  </pic:spPr>
                </pic:pic>
              </a:graphicData>
            </a:graphic>
            <wp14:sizeRelH relativeFrom="page">
              <wp14:pctWidth>0</wp14:pctWidth>
            </wp14:sizeRelH>
            <wp14:sizeRelV relativeFrom="page">
              <wp14:pctHeight>0</wp14:pctHeight>
            </wp14:sizeRelV>
          </wp:anchor>
        </w:drawing>
      </w:r>
    </w:p>
    <w:p w14:paraId="5A91837B" w14:textId="77777777" w:rsidR="00854FE5" w:rsidRDefault="00854FE5" w:rsidP="00854FE5">
      <w:pPr>
        <w:spacing w:line="480" w:lineRule="auto"/>
        <w:ind w:firstLine="720"/>
        <w:jc w:val="both"/>
        <w:rPr>
          <w:rFonts w:ascii="Times New Roman" w:hAnsi="Times New Roman" w:cs="Times New Roman"/>
          <w:sz w:val="24"/>
          <w:szCs w:val="24"/>
        </w:rPr>
      </w:pPr>
    </w:p>
    <w:p w14:paraId="1B6DEB37" w14:textId="77777777" w:rsidR="00854FE5" w:rsidRDefault="00854FE5" w:rsidP="00854FE5">
      <w:pPr>
        <w:spacing w:line="480" w:lineRule="auto"/>
        <w:ind w:firstLine="720"/>
        <w:jc w:val="both"/>
        <w:rPr>
          <w:rFonts w:ascii="Times New Roman" w:hAnsi="Times New Roman" w:cs="Times New Roman"/>
          <w:sz w:val="24"/>
          <w:szCs w:val="24"/>
        </w:rPr>
      </w:pPr>
    </w:p>
    <w:p w14:paraId="62E5552D" w14:textId="77777777" w:rsidR="00854FE5" w:rsidRDefault="00854FE5" w:rsidP="00854FE5">
      <w:pPr>
        <w:spacing w:line="480" w:lineRule="auto"/>
        <w:ind w:firstLine="720"/>
        <w:jc w:val="both"/>
        <w:rPr>
          <w:rFonts w:ascii="Times New Roman" w:hAnsi="Times New Roman" w:cs="Times New Roman"/>
          <w:sz w:val="24"/>
          <w:szCs w:val="24"/>
        </w:rPr>
      </w:pPr>
    </w:p>
    <w:p w14:paraId="13018208" w14:textId="77777777" w:rsidR="00854FE5" w:rsidRDefault="00854FE5" w:rsidP="00854FE5">
      <w:pPr>
        <w:spacing w:line="480" w:lineRule="auto"/>
        <w:ind w:firstLine="720"/>
        <w:jc w:val="both"/>
        <w:rPr>
          <w:rFonts w:ascii="Times New Roman" w:hAnsi="Times New Roman" w:cs="Times New Roman"/>
          <w:sz w:val="24"/>
          <w:szCs w:val="24"/>
        </w:rPr>
      </w:pPr>
    </w:p>
    <w:p w14:paraId="3BE628D9" w14:textId="77777777" w:rsidR="00854FE5" w:rsidRDefault="00854FE5" w:rsidP="00854FE5">
      <w:pPr>
        <w:spacing w:line="480" w:lineRule="auto"/>
        <w:ind w:firstLine="720"/>
        <w:jc w:val="both"/>
        <w:rPr>
          <w:rFonts w:ascii="Times New Roman" w:hAnsi="Times New Roman" w:cs="Times New Roman"/>
          <w:sz w:val="24"/>
          <w:szCs w:val="24"/>
        </w:rPr>
      </w:pPr>
    </w:p>
    <w:p w14:paraId="07B9F2AA" w14:textId="77777777" w:rsidR="00854FE5" w:rsidRDefault="00854FE5" w:rsidP="00854FE5">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658247" behindDoc="0" locked="0" layoutInCell="1" allowOverlap="1" wp14:anchorId="76BBF836" wp14:editId="242E3597">
                <wp:simplePos x="0" y="0"/>
                <wp:positionH relativeFrom="margin">
                  <wp:posOffset>420080</wp:posOffset>
                </wp:positionH>
                <wp:positionV relativeFrom="paragraph">
                  <wp:posOffset>429598</wp:posOffset>
                </wp:positionV>
                <wp:extent cx="4580890" cy="323963"/>
                <wp:effectExtent l="0" t="0" r="0" b="0"/>
                <wp:wrapNone/>
                <wp:docPr id="1789542938" name="Text Box 1789542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0890" cy="323963"/>
                        </a:xfrm>
                        <a:prstGeom prst="rect">
                          <a:avLst/>
                        </a:prstGeom>
                        <a:noFill/>
                        <a:ln w="9525">
                          <a:noFill/>
                          <a:miter lim="800000"/>
                          <a:headEnd/>
                          <a:tailEnd/>
                        </a:ln>
                      </wps:spPr>
                      <wps:txbx>
                        <w:txbxContent>
                          <w:p w14:paraId="215C96AE"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7: </w:t>
                            </w:r>
                            <w:r w:rsidRPr="00A5499F">
                              <w:rPr>
                                <w:rFonts w:ascii="Times New Roman" w:hAnsi="Times New Roman" w:cs="Times New Roman"/>
                                <w:b/>
                                <w:bCs/>
                                <w:sz w:val="24"/>
                                <w:szCs w:val="24"/>
                              </w:rPr>
                              <w:t>Auto-Proctor - Selected Camera View</w:t>
                            </w:r>
                          </w:p>
                          <w:p w14:paraId="780D44E9" w14:textId="77777777" w:rsidR="00854FE5" w:rsidRDefault="00854FE5" w:rsidP="00854FE5">
                            <w:pPr>
                              <w:jc w:val="center"/>
                              <w:rPr>
                                <w:rFonts w:ascii="Times New Roman" w:hAnsi="Times New Roman" w:cs="Times New Roman"/>
                                <w:b/>
                                <w:bCs/>
                                <w:sz w:val="24"/>
                                <w:szCs w:val="24"/>
                              </w:rPr>
                            </w:pPr>
                            <w:ins w:id="12" w:author="Unknown" w:date="2023-12-09T03:48:00Z">
                              <w:r>
                                <w:rPr>
                                  <w:rFonts w:ascii="Times New Roman" w:hAnsi="Times New Roman" w:cs="Times New Roman"/>
                                  <w:b/>
                                  <w:bCs/>
                                  <w:sz w:val="24"/>
                                  <w:szCs w:val="24"/>
                                </w:rPr>
                                <w:t>FIGURE 7</w:t>
                              </w:r>
                            </w:ins>
                          </w:p>
                          <w:p w14:paraId="30198539" w14:textId="77777777" w:rsidR="00854FE5" w:rsidRDefault="00854FE5" w:rsidP="00854FE5">
                            <w:pPr>
                              <w:rPr>
                                <w:rFonts w:ascii="Times New Roman" w:hAnsi="Times New Roman" w:cs="Times New Roman"/>
                                <w:b/>
                                <w:bCs/>
                                <w:sz w:val="24"/>
                                <w:szCs w:val="24"/>
                              </w:rPr>
                            </w:pPr>
                          </w:p>
                          <w:p w14:paraId="5E18A8CF"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a:graphicData>
                </a:graphic>
              </wp:anchor>
            </w:drawing>
          </mc:Choice>
          <mc:Fallback>
            <w:pict>
              <v:shape w14:anchorId="76BBF836" id="Text Box 1789542938" o:spid="_x0000_s1056" type="#_x0000_t202" style="position:absolute;left:0;text-align:left;margin-left:33.1pt;margin-top:33.85pt;width:360.7pt;height:25.5pt;z-index:251658247;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" filled="f" stroked="f">
                <v:textbox>
                  <w:txbxContent>
                    <w:p w14:paraId="215C96AE"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7: </w:t>
                      </w:r>
                      <w:r w:rsidRPr="00A5499F">
                        <w:rPr>
                          <w:rFonts w:ascii="Times New Roman" w:hAnsi="Times New Roman" w:cs="Times New Roman"/>
                          <w:b/>
                          <w:bCs/>
                          <w:sz w:val="24"/>
                          <w:szCs w:val="24"/>
                        </w:rPr>
                        <w:t>Auto-Proctor - Selected Camera View</w:t>
                      </w:r>
                    </w:p>
                    <w:p w14:paraId="780D44E9" w14:textId="77777777" w:rsidR="00854FE5" w:rsidRDefault="00854FE5" w:rsidP="00854FE5">
                      <w:pPr>
                        <w:jc w:val="center"/>
                        <w:rPr>
                          <w:rFonts w:ascii="Times New Roman" w:hAnsi="Times New Roman" w:cs="Times New Roman"/>
                          <w:b/>
                          <w:bCs/>
                          <w:sz w:val="24"/>
                          <w:szCs w:val="24"/>
                        </w:rPr>
                      </w:pPr>
                      <w:ins w:id="13" w:author="Unknown" w:date="2023-12-09T03:48:00Z">
                        <w:r>
                          <w:rPr>
                            <w:rFonts w:ascii="Times New Roman" w:hAnsi="Times New Roman" w:cs="Times New Roman"/>
                            <w:b/>
                            <w:bCs/>
                            <w:sz w:val="24"/>
                            <w:szCs w:val="24"/>
                          </w:rPr>
                          <w:t>FIGURE 7</w:t>
                        </w:r>
                      </w:ins>
                    </w:p>
                    <w:p w14:paraId="30198539" w14:textId="77777777" w:rsidR="00854FE5" w:rsidRDefault="00854FE5" w:rsidP="00854FE5">
                      <w:pPr>
                        <w:rPr>
                          <w:rFonts w:ascii="Times New Roman" w:hAnsi="Times New Roman" w:cs="Times New Roman"/>
                          <w:b/>
                          <w:bCs/>
                          <w:sz w:val="24"/>
                          <w:szCs w:val="24"/>
                        </w:rPr>
                      </w:pPr>
                    </w:p>
                    <w:p w14:paraId="5E18A8CF" w14:textId="77777777" w:rsidR="00854FE5" w:rsidRPr="00E43738" w:rsidRDefault="00854FE5" w:rsidP="00854FE5">
                      <w:pPr>
                        <w:jc w:val="center"/>
                        <w:rPr>
                          <w:rFonts w:ascii="Times New Roman" w:hAnsi="Times New Roman" w:cs="Times New Roman"/>
                          <w:b/>
                          <w:bCs/>
                          <w:sz w:val="24"/>
                          <w:szCs w:val="24"/>
                        </w:rPr>
                      </w:pPr>
                    </w:p>
                  </w:txbxContent>
                </v:textbox>
                <w10:wrap anchorx="margin"/>
              </v:shape>
            </w:pict>
          </mc:Fallback>
        </mc:AlternateContent>
      </w:r>
    </w:p>
    <w:p w14:paraId="039F1178" w14:textId="77777777" w:rsidR="00854FE5" w:rsidRDefault="00854FE5" w:rsidP="00854FE5">
      <w:pPr>
        <w:spacing w:line="480" w:lineRule="auto"/>
        <w:jc w:val="both"/>
        <w:rPr>
          <w:rFonts w:ascii="Times New Roman" w:hAnsi="Times New Roman" w:cs="Times New Roman"/>
          <w:sz w:val="24"/>
          <w:szCs w:val="24"/>
        </w:rPr>
      </w:pPr>
    </w:p>
    <w:p w14:paraId="086DD46E" w14:textId="77777777" w:rsidR="00854FE5" w:rsidRDefault="00854FE5" w:rsidP="00854FE5">
      <w:pPr>
        <w:spacing w:line="480" w:lineRule="auto"/>
        <w:ind w:firstLine="720"/>
        <w:jc w:val="both"/>
        <w:rPr>
          <w:rFonts w:ascii="Times New Roman" w:hAnsi="Times New Roman" w:cs="Times New Roman"/>
          <w:sz w:val="24"/>
          <w:szCs w:val="24"/>
        </w:rPr>
      </w:pPr>
      <w:r w:rsidRPr="007A34E3">
        <w:rPr>
          <w:rFonts w:ascii="Times New Roman" w:hAnsi="Times New Roman" w:cs="Times New Roman"/>
          <w:sz w:val="24"/>
          <w:szCs w:val="24"/>
        </w:rPr>
        <w:t>This figure displays the captured image or video from the selected camera. It allows the student to check if they selected the right camera and decide whether to proceed or choose a different camera.</w:t>
      </w:r>
    </w:p>
    <w:p w14:paraId="787B3D66" w14:textId="77777777" w:rsidR="00854FE5" w:rsidRDefault="00854FE5" w:rsidP="00854FE5">
      <w:pPr>
        <w:spacing w:line="480" w:lineRule="auto"/>
        <w:ind w:firstLine="720"/>
        <w:jc w:val="both"/>
        <w:rPr>
          <w:rFonts w:ascii="Times New Roman" w:hAnsi="Times New Roman" w:cs="Times New Roman"/>
          <w:sz w:val="24"/>
          <w:szCs w:val="24"/>
        </w:rPr>
      </w:pPr>
    </w:p>
    <w:p w14:paraId="2AEF7029" w14:textId="77777777" w:rsidR="00854FE5" w:rsidRDefault="00854FE5" w:rsidP="00854FE5">
      <w:pPr>
        <w:spacing w:line="480" w:lineRule="auto"/>
        <w:ind w:firstLine="720"/>
        <w:jc w:val="both"/>
        <w:rPr>
          <w:rFonts w:ascii="Times New Roman" w:hAnsi="Times New Roman" w:cs="Times New Roman"/>
          <w:sz w:val="24"/>
          <w:szCs w:val="24"/>
        </w:rPr>
      </w:pPr>
    </w:p>
    <w:p w14:paraId="3EAEA358" w14:textId="77777777" w:rsidR="00854FE5" w:rsidRDefault="00854FE5" w:rsidP="00854FE5">
      <w:pPr>
        <w:spacing w:line="480" w:lineRule="auto"/>
        <w:ind w:firstLine="720"/>
        <w:jc w:val="both"/>
        <w:rPr>
          <w:rFonts w:ascii="Times New Roman" w:hAnsi="Times New Roman" w:cs="Times New Roman"/>
          <w:sz w:val="24"/>
          <w:szCs w:val="24"/>
        </w:rPr>
      </w:pPr>
    </w:p>
    <w:p w14:paraId="4CBD47A0" w14:textId="77777777" w:rsidR="00854FE5" w:rsidRDefault="00854FE5" w:rsidP="00854FE5">
      <w:pPr>
        <w:spacing w:line="480" w:lineRule="auto"/>
        <w:ind w:firstLine="720"/>
        <w:jc w:val="both"/>
        <w:rPr>
          <w:rFonts w:ascii="Times New Roman" w:hAnsi="Times New Roman" w:cs="Times New Roman"/>
          <w:sz w:val="24"/>
          <w:szCs w:val="24"/>
        </w:rPr>
      </w:pPr>
    </w:p>
    <w:p w14:paraId="1471AB1B" w14:textId="77777777" w:rsidR="00854FE5" w:rsidRDefault="00854FE5" w:rsidP="00854FE5">
      <w:pPr>
        <w:spacing w:line="480" w:lineRule="auto"/>
        <w:ind w:firstLine="720"/>
        <w:jc w:val="both"/>
        <w:rPr>
          <w:rFonts w:ascii="Times New Roman" w:hAnsi="Times New Roman" w:cs="Times New Roman"/>
          <w:sz w:val="24"/>
          <w:szCs w:val="24"/>
        </w:rPr>
      </w:pPr>
    </w:p>
    <w:p w14:paraId="67BDE673" w14:textId="77777777" w:rsidR="00854FE5" w:rsidRPr="0048110B" w:rsidRDefault="00854FE5" w:rsidP="00854FE5">
      <w:pPr>
        <w:spacing w:line="480" w:lineRule="auto"/>
        <w:ind w:firstLine="720"/>
        <w:jc w:val="both"/>
        <w:rPr>
          <w:rFonts w:ascii="Times New Roman" w:hAnsi="Times New Roman" w:cs="Times New Roman"/>
          <w:sz w:val="10"/>
          <w:szCs w:val="10"/>
        </w:rPr>
      </w:pPr>
    </w:p>
    <w:p w14:paraId="7B3EBA17" w14:textId="77777777" w:rsidR="00854FE5" w:rsidRDefault="00854FE5" w:rsidP="00854FE5">
      <w:pPr>
        <w:spacing w:line="480" w:lineRule="auto"/>
        <w:ind w:firstLine="720"/>
        <w:jc w:val="both"/>
        <w:rPr>
          <w:rFonts w:ascii="Times New Roman" w:hAnsi="Times New Roman" w:cs="Times New Roman"/>
          <w:sz w:val="24"/>
          <w:szCs w:val="24"/>
        </w:rPr>
      </w:pPr>
    </w:p>
    <w:p w14:paraId="30760F46" w14:textId="77777777" w:rsidR="00854FE5" w:rsidRDefault="00854FE5" w:rsidP="00854FE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6" behindDoc="0" locked="0" layoutInCell="1" allowOverlap="1" wp14:anchorId="1BCAB301" wp14:editId="4A41FC56">
            <wp:simplePos x="0" y="0"/>
            <wp:positionH relativeFrom="page">
              <wp:posOffset>1872342</wp:posOffset>
            </wp:positionH>
            <wp:positionV relativeFrom="paragraph">
              <wp:posOffset>10250</wp:posOffset>
            </wp:positionV>
            <wp:extent cx="4114800" cy="2926080"/>
            <wp:effectExtent l="0" t="0" r="0" b="7620"/>
            <wp:wrapSquare wrapText="bothSides"/>
            <wp:docPr id="637775516" name="Picture 6377755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61134" name="Picture 13" descr="A screenshot of a computer&#10;&#10;Description automatically generated"/>
                    <pic:cNvPicPr/>
                  </pic:nvPicPr>
                  <pic:blipFill>
                    <a:blip r:embed="rId39"/>
                    <a:stretch>
                      <a:fillRect/>
                    </a:stretch>
                  </pic:blipFill>
                  <pic:spPr>
                    <a:xfrm>
                      <a:off x="0" y="0"/>
                      <a:ext cx="4114800" cy="2926080"/>
                    </a:xfrm>
                    <a:prstGeom prst="rect">
                      <a:avLst/>
                    </a:prstGeom>
                  </pic:spPr>
                </pic:pic>
              </a:graphicData>
            </a:graphic>
            <wp14:sizeRelH relativeFrom="page">
              <wp14:pctWidth>0</wp14:pctWidth>
            </wp14:sizeRelH>
            <wp14:sizeRelV relativeFrom="page">
              <wp14:pctHeight>0</wp14:pctHeight>
            </wp14:sizeRelV>
          </wp:anchor>
        </w:drawing>
      </w:r>
    </w:p>
    <w:p w14:paraId="3C34C147" w14:textId="77777777" w:rsidR="00854FE5" w:rsidRDefault="00854FE5" w:rsidP="00854FE5">
      <w:pPr>
        <w:spacing w:line="480" w:lineRule="auto"/>
        <w:ind w:firstLine="720"/>
        <w:jc w:val="both"/>
        <w:rPr>
          <w:rFonts w:ascii="Times New Roman" w:hAnsi="Times New Roman" w:cs="Times New Roman"/>
          <w:sz w:val="24"/>
          <w:szCs w:val="24"/>
        </w:rPr>
      </w:pPr>
    </w:p>
    <w:p w14:paraId="4EE79A42" w14:textId="77777777" w:rsidR="00854FE5" w:rsidRDefault="00854FE5" w:rsidP="00854FE5">
      <w:pPr>
        <w:spacing w:line="480" w:lineRule="auto"/>
        <w:ind w:firstLine="720"/>
        <w:jc w:val="both"/>
        <w:rPr>
          <w:rFonts w:ascii="Times New Roman" w:hAnsi="Times New Roman" w:cs="Times New Roman"/>
          <w:sz w:val="24"/>
          <w:szCs w:val="24"/>
        </w:rPr>
      </w:pPr>
    </w:p>
    <w:p w14:paraId="2615AB2C" w14:textId="77777777" w:rsidR="00854FE5" w:rsidRDefault="00854FE5" w:rsidP="00854FE5">
      <w:pPr>
        <w:spacing w:line="480" w:lineRule="auto"/>
        <w:ind w:firstLine="720"/>
        <w:jc w:val="both"/>
        <w:rPr>
          <w:rFonts w:ascii="Times New Roman" w:hAnsi="Times New Roman" w:cs="Times New Roman"/>
          <w:sz w:val="24"/>
          <w:szCs w:val="24"/>
        </w:rPr>
      </w:pPr>
    </w:p>
    <w:p w14:paraId="28547E9E" w14:textId="77777777" w:rsidR="00854FE5" w:rsidRDefault="00854FE5" w:rsidP="00854FE5">
      <w:pPr>
        <w:spacing w:line="480" w:lineRule="auto"/>
        <w:ind w:firstLine="720"/>
        <w:jc w:val="both"/>
        <w:rPr>
          <w:rFonts w:ascii="Times New Roman" w:hAnsi="Times New Roman" w:cs="Times New Roman"/>
          <w:sz w:val="24"/>
          <w:szCs w:val="24"/>
        </w:rPr>
      </w:pPr>
    </w:p>
    <w:p w14:paraId="4C8A3FC0" w14:textId="77777777" w:rsidR="00854FE5" w:rsidRDefault="00854FE5" w:rsidP="00854FE5">
      <w:pPr>
        <w:spacing w:line="480" w:lineRule="auto"/>
        <w:ind w:firstLine="720"/>
        <w:jc w:val="both"/>
        <w:rPr>
          <w:rFonts w:ascii="Times New Roman" w:hAnsi="Times New Roman" w:cs="Times New Roman"/>
          <w:sz w:val="24"/>
          <w:szCs w:val="24"/>
        </w:rPr>
      </w:pPr>
    </w:p>
    <w:p w14:paraId="6EBC861C" w14:textId="77777777" w:rsidR="00854FE5" w:rsidRDefault="00854FE5" w:rsidP="00854FE5">
      <w:pPr>
        <w:spacing w:line="48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658248" behindDoc="0" locked="0" layoutInCell="1" allowOverlap="1" wp14:anchorId="607A5A50" wp14:editId="50E79E8E">
                <wp:simplePos x="0" y="0"/>
                <wp:positionH relativeFrom="margin">
                  <wp:posOffset>474345</wp:posOffset>
                </wp:positionH>
                <wp:positionV relativeFrom="paragraph">
                  <wp:posOffset>292735</wp:posOffset>
                </wp:positionV>
                <wp:extent cx="4580890" cy="323963"/>
                <wp:effectExtent l="0" t="0" r="0" b="0"/>
                <wp:wrapNone/>
                <wp:docPr id="195194239" name="Text Box 195194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0890" cy="323963"/>
                        </a:xfrm>
                        <a:prstGeom prst="rect">
                          <a:avLst/>
                        </a:prstGeom>
                        <a:noFill/>
                        <a:ln w="9525">
                          <a:noFill/>
                          <a:miter lim="800000"/>
                          <a:headEnd/>
                          <a:tailEnd/>
                        </a:ln>
                      </wps:spPr>
                      <wps:txbx>
                        <w:txbxContent>
                          <w:p w14:paraId="69F52261"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8: </w:t>
                            </w:r>
                            <w:r w:rsidRPr="00A5499F">
                              <w:rPr>
                                <w:rFonts w:ascii="Times New Roman" w:hAnsi="Times New Roman" w:cs="Times New Roman"/>
                                <w:b/>
                                <w:bCs/>
                                <w:sz w:val="24"/>
                                <w:szCs w:val="24"/>
                              </w:rPr>
                              <w:t>Auto-Proctor - Multiple Monitors Detected</w:t>
                            </w:r>
                          </w:p>
                          <w:p w14:paraId="7C34E4F0" w14:textId="77777777" w:rsidR="00854FE5" w:rsidRDefault="00854FE5" w:rsidP="00854FE5">
                            <w:pPr>
                              <w:jc w:val="center"/>
                              <w:rPr>
                                <w:rFonts w:ascii="Times New Roman" w:hAnsi="Times New Roman" w:cs="Times New Roman"/>
                                <w:b/>
                                <w:bCs/>
                                <w:sz w:val="24"/>
                                <w:szCs w:val="24"/>
                              </w:rPr>
                            </w:pPr>
                            <w:ins w:id="14" w:author="Unknown" w:date="2023-12-09T03:48:00Z">
                              <w:r>
                                <w:rPr>
                                  <w:rFonts w:ascii="Times New Roman" w:hAnsi="Times New Roman" w:cs="Times New Roman"/>
                                  <w:b/>
                                  <w:bCs/>
                                  <w:sz w:val="24"/>
                                  <w:szCs w:val="24"/>
                                </w:rPr>
                                <w:t>FIGURE 8</w:t>
                              </w:r>
                            </w:ins>
                          </w:p>
                          <w:p w14:paraId="143FB524" w14:textId="77777777" w:rsidR="00854FE5" w:rsidRDefault="00854FE5" w:rsidP="00854FE5">
                            <w:pPr>
                              <w:rPr>
                                <w:rFonts w:ascii="Times New Roman" w:hAnsi="Times New Roman" w:cs="Times New Roman"/>
                                <w:b/>
                                <w:bCs/>
                                <w:sz w:val="24"/>
                                <w:szCs w:val="24"/>
                              </w:rPr>
                            </w:pPr>
                          </w:p>
                          <w:p w14:paraId="6B14D38F"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a:graphicData>
                </a:graphic>
              </wp:anchor>
            </w:drawing>
          </mc:Choice>
          <mc:Fallback>
            <w:pict>
              <v:shape w14:anchorId="607A5A50" id="Text Box 195194239" o:spid="_x0000_s1057" type="#_x0000_t202" style="position:absolute;left:0;text-align:left;margin-left:37.35pt;margin-top:23.05pt;width:360.7pt;height:25.5pt;z-index:251658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" filled="f" stroked="f">
                <v:textbox>
                  <w:txbxContent>
                    <w:p w14:paraId="69F52261"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8: </w:t>
                      </w:r>
                      <w:r w:rsidRPr="00A5499F">
                        <w:rPr>
                          <w:rFonts w:ascii="Times New Roman" w:hAnsi="Times New Roman" w:cs="Times New Roman"/>
                          <w:b/>
                          <w:bCs/>
                          <w:sz w:val="24"/>
                          <w:szCs w:val="24"/>
                        </w:rPr>
                        <w:t>Auto-Proctor - Multiple Monitors Detected</w:t>
                      </w:r>
                    </w:p>
                    <w:p w14:paraId="7C34E4F0" w14:textId="77777777" w:rsidR="00854FE5" w:rsidRDefault="00854FE5" w:rsidP="00854FE5">
                      <w:pPr>
                        <w:jc w:val="center"/>
                        <w:rPr>
                          <w:rFonts w:ascii="Times New Roman" w:hAnsi="Times New Roman" w:cs="Times New Roman"/>
                          <w:b/>
                          <w:bCs/>
                          <w:sz w:val="24"/>
                          <w:szCs w:val="24"/>
                        </w:rPr>
                      </w:pPr>
                      <w:ins w:id="15" w:author="Unknown" w:date="2023-12-09T03:48:00Z">
                        <w:r>
                          <w:rPr>
                            <w:rFonts w:ascii="Times New Roman" w:hAnsi="Times New Roman" w:cs="Times New Roman"/>
                            <w:b/>
                            <w:bCs/>
                            <w:sz w:val="24"/>
                            <w:szCs w:val="24"/>
                          </w:rPr>
                          <w:t>FIGURE 8</w:t>
                        </w:r>
                      </w:ins>
                    </w:p>
                    <w:p w14:paraId="143FB524" w14:textId="77777777" w:rsidR="00854FE5" w:rsidRDefault="00854FE5" w:rsidP="00854FE5">
                      <w:pPr>
                        <w:rPr>
                          <w:rFonts w:ascii="Times New Roman" w:hAnsi="Times New Roman" w:cs="Times New Roman"/>
                          <w:b/>
                          <w:bCs/>
                          <w:sz w:val="24"/>
                          <w:szCs w:val="24"/>
                        </w:rPr>
                      </w:pPr>
                    </w:p>
                    <w:p w14:paraId="6B14D38F" w14:textId="77777777" w:rsidR="00854FE5" w:rsidRPr="00E43738" w:rsidRDefault="00854FE5" w:rsidP="00854FE5">
                      <w:pPr>
                        <w:jc w:val="center"/>
                        <w:rPr>
                          <w:rFonts w:ascii="Times New Roman" w:hAnsi="Times New Roman" w:cs="Times New Roman"/>
                          <w:b/>
                          <w:bCs/>
                          <w:sz w:val="24"/>
                          <w:szCs w:val="24"/>
                        </w:rPr>
                      </w:pPr>
                    </w:p>
                  </w:txbxContent>
                </v:textbox>
                <w10:wrap anchorx="margin"/>
              </v:shape>
            </w:pict>
          </mc:Fallback>
        </mc:AlternateContent>
      </w:r>
    </w:p>
    <w:p w14:paraId="5171C673" w14:textId="77777777" w:rsidR="00854FE5" w:rsidRDefault="00854FE5" w:rsidP="00854FE5">
      <w:pPr>
        <w:spacing w:line="480" w:lineRule="auto"/>
        <w:ind w:firstLine="720"/>
        <w:jc w:val="both"/>
        <w:rPr>
          <w:rFonts w:ascii="Times New Roman" w:hAnsi="Times New Roman" w:cs="Times New Roman"/>
          <w:sz w:val="24"/>
          <w:szCs w:val="24"/>
        </w:rPr>
      </w:pPr>
    </w:p>
    <w:p w14:paraId="14D7015F" w14:textId="77777777" w:rsidR="00854FE5" w:rsidRDefault="00854FE5" w:rsidP="00854FE5">
      <w:pPr>
        <w:spacing w:line="480" w:lineRule="auto"/>
        <w:ind w:firstLine="720"/>
        <w:jc w:val="both"/>
        <w:rPr>
          <w:rFonts w:ascii="Times New Roman" w:hAnsi="Times New Roman" w:cs="Times New Roman"/>
          <w:sz w:val="24"/>
          <w:szCs w:val="24"/>
        </w:rPr>
      </w:pPr>
      <w:r w:rsidRPr="0003094D">
        <w:rPr>
          <w:rFonts w:ascii="Times New Roman" w:hAnsi="Times New Roman" w:cs="Times New Roman"/>
          <w:sz w:val="24"/>
          <w:szCs w:val="24"/>
        </w:rPr>
        <w:t>In this figure, there are multiple monitors detected on the student device. The student has the option of</w:t>
      </w:r>
      <w:r>
        <w:rPr>
          <w:rFonts w:ascii="Times New Roman" w:hAnsi="Times New Roman" w:cs="Times New Roman"/>
          <w:sz w:val="24"/>
          <w:szCs w:val="24"/>
        </w:rPr>
        <w:t xml:space="preserve"> proceeding</w:t>
      </w:r>
      <w:r w:rsidRPr="0003094D">
        <w:rPr>
          <w:rFonts w:ascii="Times New Roman" w:hAnsi="Times New Roman" w:cs="Times New Roman"/>
          <w:sz w:val="24"/>
          <w:szCs w:val="24"/>
        </w:rPr>
        <w:t xml:space="preserve"> with multiple monitors</w:t>
      </w:r>
      <w:r>
        <w:rPr>
          <w:rFonts w:ascii="Times New Roman" w:hAnsi="Times New Roman" w:cs="Times New Roman"/>
          <w:sz w:val="24"/>
          <w:szCs w:val="24"/>
        </w:rPr>
        <w:t>, removing the other monitor,</w:t>
      </w:r>
      <w:r w:rsidRPr="0003094D">
        <w:rPr>
          <w:rFonts w:ascii="Times New Roman" w:hAnsi="Times New Roman" w:cs="Times New Roman"/>
          <w:sz w:val="24"/>
          <w:szCs w:val="24"/>
        </w:rPr>
        <w:t xml:space="preserve"> or if they think there has been a mistake in monitor detection.</w:t>
      </w:r>
    </w:p>
    <w:p w14:paraId="175C59F4" w14:textId="77777777" w:rsidR="00854FE5" w:rsidRDefault="00854FE5" w:rsidP="00854FE5">
      <w:pPr>
        <w:spacing w:line="480" w:lineRule="auto"/>
        <w:ind w:firstLine="720"/>
        <w:jc w:val="both"/>
        <w:rPr>
          <w:rFonts w:ascii="Times New Roman" w:hAnsi="Times New Roman" w:cs="Times New Roman"/>
          <w:sz w:val="24"/>
          <w:szCs w:val="24"/>
        </w:rPr>
      </w:pPr>
    </w:p>
    <w:p w14:paraId="4CF3A135" w14:textId="77777777" w:rsidR="00854FE5" w:rsidRDefault="00854FE5" w:rsidP="00854FE5">
      <w:pPr>
        <w:spacing w:line="480" w:lineRule="auto"/>
        <w:ind w:firstLine="720"/>
        <w:jc w:val="both"/>
        <w:rPr>
          <w:rFonts w:ascii="Times New Roman" w:hAnsi="Times New Roman" w:cs="Times New Roman"/>
          <w:sz w:val="24"/>
          <w:szCs w:val="24"/>
        </w:rPr>
      </w:pPr>
    </w:p>
    <w:p w14:paraId="397C579B" w14:textId="77777777" w:rsidR="00854FE5" w:rsidRDefault="00854FE5" w:rsidP="00854FE5">
      <w:pPr>
        <w:spacing w:line="480" w:lineRule="auto"/>
        <w:ind w:firstLine="720"/>
        <w:jc w:val="both"/>
        <w:rPr>
          <w:rFonts w:ascii="Times New Roman" w:hAnsi="Times New Roman" w:cs="Times New Roman"/>
          <w:sz w:val="24"/>
          <w:szCs w:val="24"/>
        </w:rPr>
      </w:pPr>
    </w:p>
    <w:p w14:paraId="7239979E" w14:textId="77777777" w:rsidR="00854FE5" w:rsidRDefault="00854FE5" w:rsidP="00854FE5">
      <w:pPr>
        <w:spacing w:line="480" w:lineRule="auto"/>
        <w:ind w:firstLine="720"/>
        <w:jc w:val="both"/>
        <w:rPr>
          <w:rFonts w:ascii="Times New Roman" w:hAnsi="Times New Roman" w:cs="Times New Roman"/>
          <w:sz w:val="24"/>
          <w:szCs w:val="24"/>
        </w:rPr>
      </w:pPr>
    </w:p>
    <w:p w14:paraId="267A7F16" w14:textId="77777777" w:rsidR="00854FE5" w:rsidRDefault="00854FE5" w:rsidP="00854FE5">
      <w:pPr>
        <w:spacing w:line="480" w:lineRule="auto"/>
        <w:jc w:val="both"/>
        <w:rPr>
          <w:rFonts w:ascii="Times New Roman" w:hAnsi="Times New Roman" w:cs="Times New Roman"/>
          <w:sz w:val="24"/>
          <w:szCs w:val="24"/>
        </w:rPr>
      </w:pPr>
    </w:p>
    <w:p w14:paraId="446A3E0B" w14:textId="77777777" w:rsidR="00854FE5" w:rsidRDefault="00854FE5" w:rsidP="00854FE5">
      <w:pPr>
        <w:spacing w:line="480" w:lineRule="auto"/>
        <w:ind w:firstLine="720"/>
        <w:jc w:val="both"/>
        <w:rPr>
          <w:rFonts w:ascii="Times New Roman" w:hAnsi="Times New Roman" w:cs="Times New Roman"/>
          <w:sz w:val="24"/>
          <w:szCs w:val="24"/>
        </w:rPr>
      </w:pPr>
    </w:p>
    <w:p w14:paraId="3ADAF7AD" w14:textId="77777777" w:rsidR="00854FE5" w:rsidRDefault="00854FE5" w:rsidP="00854FE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56" behindDoc="0" locked="0" layoutInCell="1" allowOverlap="1" wp14:anchorId="60BA9237" wp14:editId="70881FA5">
                <wp:simplePos x="0" y="0"/>
                <wp:positionH relativeFrom="margin">
                  <wp:posOffset>329565</wp:posOffset>
                </wp:positionH>
                <wp:positionV relativeFrom="paragraph">
                  <wp:posOffset>8890</wp:posOffset>
                </wp:positionV>
                <wp:extent cx="4998720" cy="3238500"/>
                <wp:effectExtent l="0" t="0" r="0" b="0"/>
                <wp:wrapNone/>
                <wp:docPr id="493008721" name="Group 493008721"/>
                <wp:cNvGraphicFramePr/>
                <a:graphic xmlns:a="http://schemas.openxmlformats.org/drawingml/2006/main">
                  <a:graphicData uri="http://schemas.microsoft.com/office/word/2010/wordprocessingGroup">
                    <wpg:wgp>
                      <wpg:cNvGrpSpPr/>
                      <wpg:grpSpPr>
                        <a:xfrm>
                          <a:off x="0" y="0"/>
                          <a:ext cx="4998720" cy="3238500"/>
                          <a:chOff x="-60960" y="0"/>
                          <a:chExt cx="4580890" cy="2926080"/>
                        </a:xfrm>
                      </wpg:grpSpPr>
                      <pic:pic xmlns:pic="http://schemas.openxmlformats.org/drawingml/2006/picture">
                        <pic:nvPicPr>
                          <pic:cNvPr id="1309207479" name="Picture 1309207479" descr="A screenshot of a computer&#10;&#10;Description automatically generated"/>
                          <pic:cNvPicPr>
                            <a:picLocks noChangeAspect="1"/>
                          </pic:cNvPicPr>
                        </pic:nvPicPr>
                        <pic:blipFill>
                          <a:blip r:embed="rId40"/>
                          <a:stretch>
                            <a:fillRect/>
                          </a:stretch>
                        </pic:blipFill>
                        <pic:spPr>
                          <a:xfrm>
                            <a:off x="228600" y="0"/>
                            <a:ext cx="4114800" cy="2926080"/>
                          </a:xfrm>
                          <a:prstGeom prst="rect">
                            <a:avLst/>
                          </a:prstGeom>
                        </pic:spPr>
                      </pic:pic>
                      <wps:wsp>
                        <wps:cNvPr id="1317816060" name="Text Box 2"/>
                        <wps:cNvSpPr txBox="1">
                          <a:spLocks noChangeArrowheads="1"/>
                        </wps:cNvSpPr>
                        <wps:spPr bwMode="auto">
                          <a:xfrm>
                            <a:off x="-60960" y="2339340"/>
                            <a:ext cx="4580890" cy="323963"/>
                          </a:xfrm>
                          <a:prstGeom prst="rect">
                            <a:avLst/>
                          </a:prstGeom>
                          <a:noFill/>
                          <a:ln w="9525">
                            <a:noFill/>
                            <a:miter lim="800000"/>
                            <a:headEnd/>
                            <a:tailEnd/>
                          </a:ln>
                        </wps:spPr>
                        <wps:txbx>
                          <w:txbxContent>
                            <w:p w14:paraId="6EC21C43"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9: </w:t>
                              </w:r>
                              <w:r w:rsidRPr="00536C7E">
                                <w:rPr>
                                  <w:rFonts w:ascii="Times New Roman" w:hAnsi="Times New Roman" w:cs="Times New Roman"/>
                                  <w:b/>
                                  <w:bCs/>
                                  <w:sz w:val="24"/>
                                  <w:szCs w:val="24"/>
                                </w:rPr>
                                <w:t>Auto-Proctor - Screen Sharing Options</w:t>
                              </w:r>
                            </w:p>
                            <w:p w14:paraId="27C31AE5" w14:textId="77777777" w:rsidR="00854FE5" w:rsidRDefault="00854FE5" w:rsidP="00854FE5">
                              <w:pPr>
                                <w:jc w:val="center"/>
                                <w:rPr>
                                  <w:rFonts w:ascii="Times New Roman" w:hAnsi="Times New Roman" w:cs="Times New Roman"/>
                                  <w:b/>
                                  <w:bCs/>
                                  <w:sz w:val="24"/>
                                  <w:szCs w:val="24"/>
                                </w:rPr>
                              </w:pPr>
                              <w:ins w:id="16" w:author="Unknown" w:date="2023-12-09T03:48:00Z">
                                <w:r>
                                  <w:rPr>
                                    <w:rFonts w:ascii="Times New Roman" w:hAnsi="Times New Roman" w:cs="Times New Roman"/>
                                    <w:b/>
                                    <w:bCs/>
                                    <w:sz w:val="24"/>
                                    <w:szCs w:val="24"/>
                                  </w:rPr>
                                  <w:t>FIGURE 9</w:t>
                                </w:r>
                              </w:ins>
                            </w:p>
                            <w:p w14:paraId="02EB940B" w14:textId="77777777" w:rsidR="00854FE5" w:rsidRDefault="00854FE5" w:rsidP="00854FE5">
                              <w:pPr>
                                <w:jc w:val="center"/>
                                <w:rPr>
                                  <w:rFonts w:ascii="Times New Roman" w:hAnsi="Times New Roman" w:cs="Times New Roman"/>
                                  <w:b/>
                                  <w:bCs/>
                                  <w:sz w:val="24"/>
                                  <w:szCs w:val="24"/>
                                </w:rPr>
                              </w:pPr>
                            </w:p>
                            <w:p w14:paraId="229B1D19" w14:textId="77777777" w:rsidR="00854FE5" w:rsidRDefault="00854FE5" w:rsidP="00854FE5">
                              <w:pPr>
                                <w:rPr>
                                  <w:rFonts w:ascii="Times New Roman" w:hAnsi="Times New Roman" w:cs="Times New Roman"/>
                                  <w:b/>
                                  <w:bCs/>
                                  <w:sz w:val="24"/>
                                  <w:szCs w:val="24"/>
                                </w:rPr>
                              </w:pPr>
                            </w:p>
                            <w:p w14:paraId="33B81D47"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0BA9237" id="Group 493008721" o:spid="_x0000_s1058" style="position:absolute;left:0;text-align:left;margin-left:25.95pt;margin-top:.7pt;width:393.6pt;height:255pt;z-index:251658256;mso-position-horizontal-relative:margin;mso-width-relative:margin;mso-height-relative:margin" coordorigin="-609" coordsize="45808,2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">
                <v:shape id="Picture 1309207479" o:spid="_x0000_s1059" type="#_x0000_t75" alt="A screenshot of a computer&#10;&#10;Description automatically generated" style="position:absolute;left:2286;width:41148;height:2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">
                  <v:imagedata r:id="rId41" o:title="A screenshot of a computer&#10;&#10;Description automatically generated"/>
                </v:shape>
                <v:shape id="Text Box 2" o:spid="_x0000_s1060" type="#_x0000_t202" style="position:absolute;left:-609;top:23393;width:45808;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" filled="f" stroked="f">
                  <v:textbox>
                    <w:txbxContent>
                      <w:p w14:paraId="6EC21C43"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9: </w:t>
                        </w:r>
                        <w:r w:rsidRPr="00536C7E">
                          <w:rPr>
                            <w:rFonts w:ascii="Times New Roman" w:hAnsi="Times New Roman" w:cs="Times New Roman"/>
                            <w:b/>
                            <w:bCs/>
                            <w:sz w:val="24"/>
                            <w:szCs w:val="24"/>
                          </w:rPr>
                          <w:t>Auto-Proctor - Screen Sharing Options</w:t>
                        </w:r>
                      </w:p>
                      <w:p w14:paraId="27C31AE5" w14:textId="77777777" w:rsidR="00854FE5" w:rsidRDefault="00854FE5" w:rsidP="00854FE5">
                        <w:pPr>
                          <w:jc w:val="center"/>
                          <w:rPr>
                            <w:rFonts w:ascii="Times New Roman" w:hAnsi="Times New Roman" w:cs="Times New Roman"/>
                            <w:b/>
                            <w:bCs/>
                            <w:sz w:val="24"/>
                            <w:szCs w:val="24"/>
                          </w:rPr>
                        </w:pPr>
                        <w:ins w:id="17" w:author="Unknown" w:date="2023-12-09T03:48:00Z">
                          <w:r>
                            <w:rPr>
                              <w:rFonts w:ascii="Times New Roman" w:hAnsi="Times New Roman" w:cs="Times New Roman"/>
                              <w:b/>
                              <w:bCs/>
                              <w:sz w:val="24"/>
                              <w:szCs w:val="24"/>
                            </w:rPr>
                            <w:t>FIGURE 9</w:t>
                          </w:r>
                        </w:ins>
                      </w:p>
                      <w:p w14:paraId="02EB940B" w14:textId="77777777" w:rsidR="00854FE5" w:rsidRDefault="00854FE5" w:rsidP="00854FE5">
                        <w:pPr>
                          <w:jc w:val="center"/>
                          <w:rPr>
                            <w:rFonts w:ascii="Times New Roman" w:hAnsi="Times New Roman" w:cs="Times New Roman"/>
                            <w:b/>
                            <w:bCs/>
                            <w:sz w:val="24"/>
                            <w:szCs w:val="24"/>
                          </w:rPr>
                        </w:pPr>
                      </w:p>
                      <w:p w14:paraId="229B1D19" w14:textId="77777777" w:rsidR="00854FE5" w:rsidRDefault="00854FE5" w:rsidP="00854FE5">
                        <w:pPr>
                          <w:rPr>
                            <w:rFonts w:ascii="Times New Roman" w:hAnsi="Times New Roman" w:cs="Times New Roman"/>
                            <w:b/>
                            <w:bCs/>
                            <w:sz w:val="24"/>
                            <w:szCs w:val="24"/>
                          </w:rPr>
                        </w:pPr>
                      </w:p>
                      <w:p w14:paraId="33B81D47" w14:textId="77777777" w:rsidR="00854FE5" w:rsidRPr="00E43738" w:rsidRDefault="00854FE5" w:rsidP="00854FE5">
                        <w:pPr>
                          <w:jc w:val="center"/>
                          <w:rPr>
                            <w:rFonts w:ascii="Times New Roman" w:hAnsi="Times New Roman" w:cs="Times New Roman"/>
                            <w:b/>
                            <w:bCs/>
                            <w:sz w:val="24"/>
                            <w:szCs w:val="24"/>
                          </w:rPr>
                        </w:pPr>
                      </w:p>
                    </w:txbxContent>
                  </v:textbox>
                </v:shape>
                <w10:wrap anchorx="margin"/>
              </v:group>
            </w:pict>
          </mc:Fallback>
        </mc:AlternateContent>
      </w:r>
    </w:p>
    <w:p w14:paraId="7D5C6CDA" w14:textId="77777777" w:rsidR="00854FE5" w:rsidRDefault="00854FE5" w:rsidP="00854FE5">
      <w:pPr>
        <w:spacing w:line="480" w:lineRule="auto"/>
        <w:ind w:firstLine="720"/>
        <w:jc w:val="both"/>
        <w:rPr>
          <w:rFonts w:ascii="Times New Roman" w:hAnsi="Times New Roman" w:cs="Times New Roman"/>
          <w:sz w:val="24"/>
          <w:szCs w:val="24"/>
        </w:rPr>
      </w:pPr>
    </w:p>
    <w:p w14:paraId="5DC8F28F" w14:textId="77777777" w:rsidR="00854FE5" w:rsidRDefault="00854FE5" w:rsidP="00854FE5">
      <w:pPr>
        <w:spacing w:line="480" w:lineRule="auto"/>
        <w:ind w:firstLine="720"/>
        <w:jc w:val="both"/>
        <w:rPr>
          <w:rFonts w:ascii="Times New Roman" w:hAnsi="Times New Roman" w:cs="Times New Roman"/>
          <w:sz w:val="24"/>
          <w:szCs w:val="24"/>
        </w:rPr>
      </w:pPr>
    </w:p>
    <w:p w14:paraId="010E5276" w14:textId="77777777" w:rsidR="00854FE5" w:rsidRDefault="00854FE5" w:rsidP="00854FE5">
      <w:pPr>
        <w:spacing w:line="480" w:lineRule="auto"/>
        <w:ind w:firstLine="720"/>
        <w:jc w:val="both"/>
        <w:rPr>
          <w:rFonts w:ascii="Times New Roman" w:hAnsi="Times New Roman" w:cs="Times New Roman"/>
          <w:sz w:val="24"/>
          <w:szCs w:val="24"/>
        </w:rPr>
      </w:pPr>
    </w:p>
    <w:p w14:paraId="1D7E2BAC" w14:textId="77777777" w:rsidR="00854FE5" w:rsidRDefault="00854FE5" w:rsidP="00854FE5">
      <w:pPr>
        <w:spacing w:line="480" w:lineRule="auto"/>
        <w:ind w:firstLine="720"/>
        <w:jc w:val="both"/>
        <w:rPr>
          <w:rFonts w:ascii="Times New Roman" w:hAnsi="Times New Roman" w:cs="Times New Roman"/>
          <w:sz w:val="24"/>
          <w:szCs w:val="24"/>
        </w:rPr>
      </w:pPr>
    </w:p>
    <w:p w14:paraId="0C5E1ECF" w14:textId="77777777" w:rsidR="00854FE5" w:rsidRDefault="00854FE5" w:rsidP="00854FE5">
      <w:pPr>
        <w:spacing w:line="480" w:lineRule="auto"/>
        <w:ind w:firstLine="720"/>
        <w:jc w:val="both"/>
        <w:rPr>
          <w:rFonts w:ascii="Times New Roman" w:hAnsi="Times New Roman" w:cs="Times New Roman"/>
          <w:sz w:val="24"/>
          <w:szCs w:val="24"/>
        </w:rPr>
      </w:pPr>
    </w:p>
    <w:p w14:paraId="11D0A875" w14:textId="77777777" w:rsidR="00854FE5" w:rsidRDefault="00854FE5" w:rsidP="00854FE5">
      <w:pPr>
        <w:spacing w:line="480" w:lineRule="auto"/>
        <w:ind w:firstLine="720"/>
        <w:jc w:val="both"/>
        <w:rPr>
          <w:rFonts w:ascii="Times New Roman" w:hAnsi="Times New Roman" w:cs="Times New Roman"/>
          <w:sz w:val="24"/>
          <w:szCs w:val="24"/>
        </w:rPr>
      </w:pPr>
    </w:p>
    <w:p w14:paraId="0CDB43A5" w14:textId="77777777" w:rsidR="00854FE5" w:rsidRDefault="00854FE5" w:rsidP="00854FE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If multiple monitors were detected, in this figure, the student will choose which monitor to be used during the exam. However, during the exam the unfocused screen is still monitored to detect any attempts of cheating.  </w:t>
      </w:r>
    </w:p>
    <w:p w14:paraId="52BED670" w14:textId="77777777" w:rsidR="00854FE5" w:rsidRDefault="00854FE5" w:rsidP="00854FE5">
      <w:pPr>
        <w:spacing w:line="480" w:lineRule="auto"/>
        <w:ind w:firstLine="720"/>
        <w:jc w:val="both"/>
        <w:rPr>
          <w:rFonts w:ascii="Times New Roman" w:hAnsi="Times New Roman" w:cs="Times New Roman"/>
          <w:sz w:val="24"/>
          <w:szCs w:val="24"/>
        </w:rPr>
      </w:pPr>
    </w:p>
    <w:p w14:paraId="7E355F70" w14:textId="77777777" w:rsidR="00854FE5" w:rsidRDefault="00854FE5" w:rsidP="00854FE5">
      <w:pPr>
        <w:spacing w:line="480" w:lineRule="auto"/>
        <w:ind w:firstLine="720"/>
        <w:jc w:val="both"/>
        <w:rPr>
          <w:rFonts w:ascii="Times New Roman" w:hAnsi="Times New Roman" w:cs="Times New Roman"/>
          <w:sz w:val="24"/>
          <w:szCs w:val="24"/>
        </w:rPr>
      </w:pPr>
    </w:p>
    <w:p w14:paraId="609B3EA0" w14:textId="77777777" w:rsidR="00854FE5" w:rsidRDefault="00854FE5" w:rsidP="00854FE5">
      <w:pPr>
        <w:spacing w:line="480" w:lineRule="auto"/>
        <w:ind w:firstLine="720"/>
        <w:jc w:val="both"/>
        <w:rPr>
          <w:rFonts w:ascii="Times New Roman" w:hAnsi="Times New Roman" w:cs="Times New Roman"/>
          <w:sz w:val="24"/>
          <w:szCs w:val="24"/>
        </w:rPr>
      </w:pPr>
    </w:p>
    <w:p w14:paraId="3EBE728A" w14:textId="77777777" w:rsidR="00854FE5" w:rsidRDefault="00854FE5" w:rsidP="00854FE5">
      <w:pPr>
        <w:spacing w:line="480" w:lineRule="auto"/>
        <w:ind w:firstLine="720"/>
        <w:jc w:val="both"/>
        <w:rPr>
          <w:rFonts w:ascii="Times New Roman" w:hAnsi="Times New Roman" w:cs="Times New Roman"/>
          <w:sz w:val="24"/>
          <w:szCs w:val="24"/>
        </w:rPr>
      </w:pPr>
    </w:p>
    <w:p w14:paraId="2B3CFFFC" w14:textId="77777777" w:rsidR="00854FE5" w:rsidRDefault="00854FE5" w:rsidP="00854FE5">
      <w:pPr>
        <w:spacing w:line="480" w:lineRule="auto"/>
        <w:ind w:firstLine="720"/>
        <w:jc w:val="both"/>
        <w:rPr>
          <w:rFonts w:ascii="Times New Roman" w:hAnsi="Times New Roman" w:cs="Times New Roman"/>
          <w:sz w:val="24"/>
          <w:szCs w:val="24"/>
        </w:rPr>
      </w:pPr>
    </w:p>
    <w:p w14:paraId="5E3536F2" w14:textId="77777777" w:rsidR="00854FE5" w:rsidRDefault="00854FE5" w:rsidP="00854FE5">
      <w:pPr>
        <w:spacing w:line="480" w:lineRule="auto"/>
        <w:ind w:firstLine="720"/>
        <w:jc w:val="both"/>
        <w:rPr>
          <w:rFonts w:ascii="Times New Roman" w:hAnsi="Times New Roman" w:cs="Times New Roman"/>
          <w:sz w:val="24"/>
          <w:szCs w:val="24"/>
        </w:rPr>
      </w:pPr>
    </w:p>
    <w:p w14:paraId="3A89B7EF" w14:textId="77777777" w:rsidR="00854FE5" w:rsidRDefault="00854FE5" w:rsidP="00854FE5">
      <w:pPr>
        <w:spacing w:line="480" w:lineRule="auto"/>
        <w:jc w:val="both"/>
        <w:rPr>
          <w:rFonts w:ascii="Times New Roman" w:hAnsi="Times New Roman" w:cs="Times New Roman"/>
          <w:sz w:val="24"/>
          <w:szCs w:val="24"/>
        </w:rPr>
      </w:pPr>
    </w:p>
    <w:p w14:paraId="50621361" w14:textId="77777777" w:rsidR="00854FE5" w:rsidRDefault="00854FE5" w:rsidP="00854FE5">
      <w:pPr>
        <w:spacing w:line="48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252" behindDoc="0" locked="0" layoutInCell="1" allowOverlap="1" wp14:anchorId="3132EAB6" wp14:editId="09632602">
                <wp:simplePos x="0" y="0"/>
                <wp:positionH relativeFrom="column">
                  <wp:posOffset>441960</wp:posOffset>
                </wp:positionH>
                <wp:positionV relativeFrom="paragraph">
                  <wp:posOffset>17145</wp:posOffset>
                </wp:positionV>
                <wp:extent cx="4580890" cy="3387203"/>
                <wp:effectExtent l="0" t="0" r="0" b="3810"/>
                <wp:wrapNone/>
                <wp:docPr id="1362562999" name="Group 1362562999"/>
                <wp:cNvGraphicFramePr/>
                <a:graphic xmlns:a="http://schemas.openxmlformats.org/drawingml/2006/main">
                  <a:graphicData uri="http://schemas.microsoft.com/office/word/2010/wordprocessingGroup">
                    <wpg:wgp>
                      <wpg:cNvGrpSpPr/>
                      <wpg:grpSpPr>
                        <a:xfrm>
                          <a:off x="0" y="0"/>
                          <a:ext cx="4580890" cy="3387203"/>
                          <a:chOff x="-15240" y="0"/>
                          <a:chExt cx="4580890" cy="3387203"/>
                        </a:xfrm>
                      </wpg:grpSpPr>
                      <pic:pic xmlns:pic="http://schemas.openxmlformats.org/drawingml/2006/picture">
                        <pic:nvPicPr>
                          <pic:cNvPr id="1517104126" name="Picture 1517104126" descr="A screenshot of a computer&#10;&#10;Description automatically generated"/>
                          <pic:cNvPicPr>
                            <a:picLocks noChangeAspect="1"/>
                          </pic:cNvPicPr>
                        </pic:nvPicPr>
                        <pic:blipFill>
                          <a:blip r:embed="rId42"/>
                          <a:stretch>
                            <a:fillRect/>
                          </a:stretch>
                        </pic:blipFill>
                        <pic:spPr>
                          <a:xfrm>
                            <a:off x="228600" y="0"/>
                            <a:ext cx="4114800" cy="2932430"/>
                          </a:xfrm>
                          <a:prstGeom prst="rect">
                            <a:avLst/>
                          </a:prstGeom>
                        </pic:spPr>
                      </pic:pic>
                      <wps:wsp>
                        <wps:cNvPr id="29114203" name="Text Box 2"/>
                        <wps:cNvSpPr txBox="1">
                          <a:spLocks noChangeArrowheads="1"/>
                        </wps:cNvSpPr>
                        <wps:spPr bwMode="auto">
                          <a:xfrm>
                            <a:off x="-15240" y="3063240"/>
                            <a:ext cx="4580890" cy="323963"/>
                          </a:xfrm>
                          <a:prstGeom prst="rect">
                            <a:avLst/>
                          </a:prstGeom>
                          <a:noFill/>
                          <a:ln w="9525">
                            <a:noFill/>
                            <a:miter lim="800000"/>
                            <a:headEnd/>
                            <a:tailEnd/>
                          </a:ln>
                        </wps:spPr>
                        <wps:txbx>
                          <w:txbxContent>
                            <w:p w14:paraId="1BEB3E40"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10: </w:t>
                              </w:r>
                              <w:r w:rsidRPr="00C3383B">
                                <w:rPr>
                                  <w:rFonts w:ascii="Times New Roman" w:hAnsi="Times New Roman" w:cs="Times New Roman"/>
                                  <w:b/>
                                  <w:bCs/>
                                  <w:sz w:val="24"/>
                                  <w:szCs w:val="24"/>
                                </w:rPr>
                                <w:t>Quiz Taker</w:t>
                              </w:r>
                            </w:p>
                            <w:p w14:paraId="2ABFD513" w14:textId="77777777" w:rsidR="00854FE5" w:rsidRDefault="00854FE5" w:rsidP="00854FE5">
                              <w:pPr>
                                <w:rPr>
                                  <w:rFonts w:ascii="Times New Roman" w:hAnsi="Times New Roman" w:cs="Times New Roman"/>
                                  <w:b/>
                                  <w:bCs/>
                                  <w:sz w:val="24"/>
                                  <w:szCs w:val="24"/>
                                </w:rPr>
                              </w:pPr>
                            </w:p>
                            <w:p w14:paraId="1C5DF9BE"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wpg:wgp>
                  </a:graphicData>
                </a:graphic>
                <wp14:sizeRelV relativeFrom="margin">
                  <wp14:pctHeight>0</wp14:pctHeight>
                </wp14:sizeRelV>
              </wp:anchor>
            </w:drawing>
          </mc:Choice>
          <mc:Fallback>
            <w:pict>
              <v:group w14:anchorId="3132EAB6" id="Group 1362562999" o:spid="_x0000_s1061" style="position:absolute;left:0;text-align:left;margin-left:34.8pt;margin-top:1.35pt;width:360.7pt;height:266.7pt;z-index:251658252;mso-height-relative:margin" coordorigin="-152" coordsize="45808,33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">
                <v:shape id="Picture 1517104126" o:spid="_x0000_s1062" type="#_x0000_t75" alt="A screenshot of a computer&#10;&#10;Description automatically generated" style="position:absolute;left:2286;width:41148;height:29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">
                  <v:imagedata r:id="rId43" o:title="A screenshot of a computer&#10;&#10;Description automatically generated"/>
                </v:shape>
                <v:shape id="Text Box 2" o:spid="_x0000_s1063" type="#_x0000_t202" style="position:absolute;left:-152;top:30632;width:45808;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" filled="f" stroked="f">
                  <v:textbox>
                    <w:txbxContent>
                      <w:p w14:paraId="1BEB3E40"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10: </w:t>
                        </w:r>
                        <w:r w:rsidRPr="00C3383B">
                          <w:rPr>
                            <w:rFonts w:ascii="Times New Roman" w:hAnsi="Times New Roman" w:cs="Times New Roman"/>
                            <w:b/>
                            <w:bCs/>
                            <w:sz w:val="24"/>
                            <w:szCs w:val="24"/>
                          </w:rPr>
                          <w:t>Quiz Taker</w:t>
                        </w:r>
                      </w:p>
                      <w:p w14:paraId="2ABFD513" w14:textId="77777777" w:rsidR="00854FE5" w:rsidRDefault="00854FE5" w:rsidP="00854FE5">
                        <w:pPr>
                          <w:rPr>
                            <w:rFonts w:ascii="Times New Roman" w:hAnsi="Times New Roman" w:cs="Times New Roman"/>
                            <w:b/>
                            <w:bCs/>
                            <w:sz w:val="24"/>
                            <w:szCs w:val="24"/>
                          </w:rPr>
                        </w:pPr>
                      </w:p>
                      <w:p w14:paraId="1C5DF9BE" w14:textId="77777777" w:rsidR="00854FE5" w:rsidRPr="00E43738" w:rsidRDefault="00854FE5" w:rsidP="00854FE5">
                        <w:pPr>
                          <w:jc w:val="center"/>
                          <w:rPr>
                            <w:rFonts w:ascii="Times New Roman" w:hAnsi="Times New Roman" w:cs="Times New Roman"/>
                            <w:b/>
                            <w:bCs/>
                            <w:sz w:val="24"/>
                            <w:szCs w:val="24"/>
                          </w:rPr>
                        </w:pPr>
                      </w:p>
                    </w:txbxContent>
                  </v:textbox>
                </v:shape>
              </v:group>
            </w:pict>
          </mc:Fallback>
        </mc:AlternateContent>
      </w:r>
    </w:p>
    <w:p w14:paraId="5D8E5BFC" w14:textId="77777777" w:rsidR="00854FE5" w:rsidRDefault="00854FE5" w:rsidP="00854FE5">
      <w:pPr>
        <w:spacing w:line="480" w:lineRule="auto"/>
        <w:jc w:val="both"/>
        <w:rPr>
          <w:rFonts w:ascii="Times New Roman" w:hAnsi="Times New Roman" w:cs="Times New Roman"/>
          <w:sz w:val="24"/>
          <w:szCs w:val="24"/>
        </w:rPr>
      </w:pPr>
    </w:p>
    <w:p w14:paraId="396BB408" w14:textId="77777777" w:rsidR="00854FE5" w:rsidRDefault="00854FE5" w:rsidP="00854FE5">
      <w:pPr>
        <w:spacing w:line="480" w:lineRule="auto"/>
        <w:ind w:firstLine="720"/>
        <w:jc w:val="both"/>
        <w:rPr>
          <w:rFonts w:ascii="Times New Roman" w:hAnsi="Times New Roman" w:cs="Times New Roman"/>
          <w:sz w:val="24"/>
          <w:szCs w:val="24"/>
        </w:rPr>
      </w:pPr>
    </w:p>
    <w:p w14:paraId="73E65671" w14:textId="77777777" w:rsidR="00854FE5" w:rsidRDefault="00854FE5" w:rsidP="00854FE5">
      <w:pPr>
        <w:spacing w:line="480" w:lineRule="auto"/>
        <w:ind w:firstLine="720"/>
        <w:jc w:val="both"/>
        <w:rPr>
          <w:rFonts w:ascii="Times New Roman" w:hAnsi="Times New Roman" w:cs="Times New Roman"/>
          <w:sz w:val="24"/>
          <w:szCs w:val="24"/>
        </w:rPr>
      </w:pPr>
    </w:p>
    <w:p w14:paraId="668F2E73" w14:textId="77777777" w:rsidR="00854FE5" w:rsidRDefault="00854FE5" w:rsidP="00854FE5">
      <w:pPr>
        <w:spacing w:line="480" w:lineRule="auto"/>
        <w:ind w:firstLine="720"/>
        <w:jc w:val="both"/>
        <w:rPr>
          <w:rFonts w:ascii="Times New Roman" w:hAnsi="Times New Roman" w:cs="Times New Roman"/>
          <w:sz w:val="24"/>
          <w:szCs w:val="24"/>
        </w:rPr>
      </w:pPr>
    </w:p>
    <w:p w14:paraId="1DF5E64B" w14:textId="77777777" w:rsidR="00854FE5" w:rsidRDefault="00854FE5" w:rsidP="00854FE5">
      <w:pPr>
        <w:spacing w:line="480" w:lineRule="auto"/>
        <w:ind w:firstLine="720"/>
        <w:jc w:val="both"/>
        <w:rPr>
          <w:rFonts w:ascii="Times New Roman" w:hAnsi="Times New Roman" w:cs="Times New Roman"/>
          <w:sz w:val="24"/>
          <w:szCs w:val="24"/>
        </w:rPr>
      </w:pPr>
    </w:p>
    <w:p w14:paraId="7D909007" w14:textId="77777777" w:rsidR="00854FE5" w:rsidRDefault="00854FE5" w:rsidP="00854FE5">
      <w:pPr>
        <w:spacing w:line="480" w:lineRule="auto"/>
        <w:ind w:firstLine="720"/>
        <w:jc w:val="both"/>
        <w:rPr>
          <w:rFonts w:ascii="Times New Roman" w:hAnsi="Times New Roman" w:cs="Times New Roman"/>
          <w:sz w:val="24"/>
          <w:szCs w:val="24"/>
        </w:rPr>
      </w:pPr>
    </w:p>
    <w:p w14:paraId="2DF25302" w14:textId="77777777" w:rsidR="00854FE5" w:rsidRDefault="00854FE5" w:rsidP="00854FE5">
      <w:pPr>
        <w:spacing w:line="480" w:lineRule="auto"/>
        <w:ind w:firstLine="720"/>
        <w:jc w:val="both"/>
        <w:rPr>
          <w:rFonts w:ascii="Times New Roman" w:hAnsi="Times New Roman" w:cs="Times New Roman"/>
          <w:sz w:val="24"/>
          <w:szCs w:val="24"/>
        </w:rPr>
      </w:pPr>
    </w:p>
    <w:p w14:paraId="44672DF2" w14:textId="77777777" w:rsidR="00854FE5" w:rsidRDefault="00854FE5" w:rsidP="00854FE5">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figure shows the interface for the quiz. Also, </w:t>
      </w:r>
      <w:r w:rsidRPr="00206157">
        <w:rPr>
          <w:rFonts w:ascii="Times New Roman" w:hAnsi="Times New Roman" w:cs="Times New Roman"/>
          <w:sz w:val="24"/>
          <w:szCs w:val="24"/>
        </w:rPr>
        <w:t xml:space="preserve">featuring a </w:t>
      </w:r>
      <w:r>
        <w:rPr>
          <w:rFonts w:ascii="Times New Roman" w:hAnsi="Times New Roman" w:cs="Times New Roman"/>
          <w:sz w:val="24"/>
          <w:szCs w:val="24"/>
        </w:rPr>
        <w:t>quiz</w:t>
      </w:r>
      <w:r w:rsidRPr="00206157">
        <w:rPr>
          <w:rFonts w:ascii="Times New Roman" w:hAnsi="Times New Roman" w:cs="Times New Roman"/>
          <w:sz w:val="24"/>
          <w:szCs w:val="24"/>
        </w:rPr>
        <w:t xml:space="preserve"> navigation that allows students to effortlessly navigate to different questions.</w:t>
      </w:r>
    </w:p>
    <w:p w14:paraId="455A7BEC" w14:textId="77777777" w:rsidR="00854FE5" w:rsidRDefault="00854FE5" w:rsidP="00854FE5">
      <w:pPr>
        <w:tabs>
          <w:tab w:val="left" w:pos="3570"/>
        </w:tabs>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b/>
      </w:r>
    </w:p>
    <w:p w14:paraId="3B50F2DD" w14:textId="77777777" w:rsidR="00854FE5" w:rsidRDefault="00854FE5" w:rsidP="00854FE5">
      <w:pPr>
        <w:tabs>
          <w:tab w:val="left" w:pos="3570"/>
        </w:tabs>
        <w:spacing w:line="480" w:lineRule="auto"/>
        <w:ind w:firstLine="720"/>
        <w:jc w:val="both"/>
        <w:rPr>
          <w:rFonts w:ascii="Times New Roman" w:hAnsi="Times New Roman" w:cs="Times New Roman"/>
          <w:sz w:val="24"/>
          <w:szCs w:val="24"/>
        </w:rPr>
      </w:pPr>
    </w:p>
    <w:p w14:paraId="2B81D1DE" w14:textId="77777777" w:rsidR="00854FE5" w:rsidRDefault="00854FE5" w:rsidP="00854FE5">
      <w:pPr>
        <w:spacing w:line="480" w:lineRule="auto"/>
        <w:ind w:firstLine="720"/>
        <w:jc w:val="both"/>
        <w:rPr>
          <w:rFonts w:ascii="Times New Roman" w:hAnsi="Times New Roman" w:cs="Times New Roman"/>
          <w:sz w:val="24"/>
          <w:szCs w:val="24"/>
        </w:rPr>
      </w:pPr>
    </w:p>
    <w:p w14:paraId="3D0FAA3A" w14:textId="77777777" w:rsidR="00854FE5" w:rsidRDefault="00854FE5" w:rsidP="00854FE5">
      <w:pPr>
        <w:spacing w:line="480" w:lineRule="auto"/>
        <w:jc w:val="both"/>
        <w:rPr>
          <w:rFonts w:ascii="Times New Roman" w:hAnsi="Times New Roman" w:cs="Times New Roman"/>
          <w:sz w:val="24"/>
          <w:szCs w:val="24"/>
        </w:rPr>
      </w:pPr>
    </w:p>
    <w:p w14:paraId="1D023BC1" w14:textId="77777777" w:rsidR="00854FE5" w:rsidRDefault="00854FE5" w:rsidP="00854FE5">
      <w:pPr>
        <w:spacing w:line="480" w:lineRule="auto"/>
        <w:ind w:left="-180"/>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58257" behindDoc="0" locked="0" layoutInCell="1" allowOverlap="1" wp14:anchorId="3BB5BEB1" wp14:editId="46616D55">
                <wp:simplePos x="0" y="0"/>
                <wp:positionH relativeFrom="column">
                  <wp:posOffset>0</wp:posOffset>
                </wp:positionH>
                <wp:positionV relativeFrom="paragraph">
                  <wp:posOffset>250825</wp:posOffset>
                </wp:positionV>
                <wp:extent cx="5486400" cy="7562952"/>
                <wp:effectExtent l="0" t="0" r="0" b="0"/>
                <wp:wrapNone/>
                <wp:docPr id="1768212707" name="Group 1768212707"/>
                <wp:cNvGraphicFramePr/>
                <a:graphic xmlns:a="http://schemas.openxmlformats.org/drawingml/2006/main">
                  <a:graphicData uri="http://schemas.microsoft.com/office/word/2010/wordprocessingGroup">
                    <wpg:wgp>
                      <wpg:cNvGrpSpPr/>
                      <wpg:grpSpPr>
                        <a:xfrm>
                          <a:off x="0" y="0"/>
                          <a:ext cx="4580890" cy="7562952"/>
                          <a:chOff x="457200" y="0"/>
                          <a:chExt cx="4580890" cy="7562952"/>
                        </a:xfrm>
                      </wpg:grpSpPr>
                      <pic:pic xmlns:pic="http://schemas.openxmlformats.org/drawingml/2006/picture">
                        <pic:nvPicPr>
                          <pic:cNvPr id="844306255" name="Picture 1"/>
                          <pic:cNvPicPr>
                            <a:picLocks noChangeAspect="1"/>
                          </pic:cNvPicPr>
                        </pic:nvPicPr>
                        <pic:blipFill>
                          <a:blip r:embed="rId44"/>
                          <a:srcRect/>
                          <a:stretch/>
                        </pic:blipFill>
                        <pic:spPr>
                          <a:xfrm>
                            <a:off x="515010" y="0"/>
                            <a:ext cx="4456379" cy="7444740"/>
                          </a:xfrm>
                          <a:prstGeom prst="rect">
                            <a:avLst/>
                          </a:prstGeom>
                        </pic:spPr>
                      </pic:pic>
                      <wps:wsp>
                        <wps:cNvPr id="1835908673" name="Text Box 2"/>
                        <wps:cNvSpPr txBox="1">
                          <a:spLocks noChangeArrowheads="1"/>
                        </wps:cNvSpPr>
                        <wps:spPr bwMode="auto">
                          <a:xfrm>
                            <a:off x="457200" y="7239000"/>
                            <a:ext cx="4580890" cy="323952"/>
                          </a:xfrm>
                          <a:prstGeom prst="rect">
                            <a:avLst/>
                          </a:prstGeom>
                          <a:noFill/>
                          <a:ln w="9525">
                            <a:noFill/>
                            <a:miter lim="800000"/>
                            <a:headEnd/>
                            <a:tailEnd/>
                          </a:ln>
                        </wps:spPr>
                        <wps:txbx>
                          <w:txbxContent>
                            <w:p w14:paraId="0795CAFF"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FIGURE 11: Proctor Module</w:t>
                              </w:r>
                            </w:p>
                            <w:p w14:paraId="189957F4" w14:textId="77777777" w:rsidR="00854FE5" w:rsidRDefault="00854FE5" w:rsidP="00854FE5">
                              <w:pPr>
                                <w:rPr>
                                  <w:rFonts w:ascii="Times New Roman" w:hAnsi="Times New Roman" w:cs="Times New Roman"/>
                                  <w:b/>
                                  <w:bCs/>
                                  <w:sz w:val="24"/>
                                  <w:szCs w:val="24"/>
                                </w:rPr>
                              </w:pPr>
                            </w:p>
                            <w:p w14:paraId="4DCFF1C6"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wpg:wgp>
                  </a:graphicData>
                </a:graphic>
              </wp:anchor>
            </w:drawing>
          </mc:Choice>
          <mc:Fallback>
            <w:pict>
              <v:group w14:anchorId="3BB5BEB1" id="Group 1768212707" o:spid="_x0000_s1064" style="position:absolute;left:0;text-align:left;margin-left:0;margin-top:19.75pt;width:6in;height:595.5pt;z-index:251658257" coordorigin="4572" coordsize="45808,7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U0oHAAAAAAAAAAAA&#10;ACBNKR0AAAAAAAAAAAAAgDSldAAAAAAAAAAAAAAA0pTSAQAAAAAAAAAAAABIGysAAECjFScunywA&#10;AAAAAMDAevOtCf0YAAA4ykxKBwAAAAAAAAAAAAAgTSkdAAAAAAAAAAAAAIA0pXQAAAAAAAAAAAAA&#10;ANKU0gEAAAAAAAAAAAAASFNKBwAAAAAAAAAAAAAgTSkdAAAAAAAAAAAAAIA0pXQAAAAAAAAAAAAA&#10;ANKOLQAAQNqbb02MFQAAAAAAYMGsOHH5ZAEAABaUSe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">
                <v:shape id="Picture 1" o:spid="_x0000_s1065" type="#_x0000_t75" style="position:absolute;left:5150;width:44563;height:7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">
                  <v:imagedata r:id="rId45" o:title=""/>
                </v:shape>
                <v:shape id="Text Box 2" o:spid="_x0000_s1066" type="#_x0000_t202" style="position:absolute;left:4572;top:72390;width:45808;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" filled="f" stroked="f">
                  <v:textbox>
                    <w:txbxContent>
                      <w:p w14:paraId="0795CAFF"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FIGURE 11: Proctor Module</w:t>
                        </w:r>
                      </w:p>
                      <w:p w14:paraId="189957F4" w14:textId="77777777" w:rsidR="00854FE5" w:rsidRDefault="00854FE5" w:rsidP="00854FE5">
                        <w:pPr>
                          <w:rPr>
                            <w:rFonts w:ascii="Times New Roman" w:hAnsi="Times New Roman" w:cs="Times New Roman"/>
                            <w:b/>
                            <w:bCs/>
                            <w:sz w:val="24"/>
                            <w:szCs w:val="24"/>
                          </w:rPr>
                        </w:pPr>
                      </w:p>
                      <w:p w14:paraId="4DCFF1C6" w14:textId="77777777" w:rsidR="00854FE5" w:rsidRPr="00E43738" w:rsidRDefault="00854FE5" w:rsidP="00854FE5">
                        <w:pPr>
                          <w:jc w:val="center"/>
                          <w:rPr>
                            <w:rFonts w:ascii="Times New Roman" w:hAnsi="Times New Roman" w:cs="Times New Roman"/>
                            <w:b/>
                            <w:bCs/>
                            <w:sz w:val="24"/>
                            <w:szCs w:val="24"/>
                          </w:rPr>
                        </w:pPr>
                      </w:p>
                    </w:txbxContent>
                  </v:textbox>
                </v:shape>
              </v:group>
            </w:pict>
          </mc:Fallback>
        </mc:AlternateContent>
      </w:r>
      <w:r w:rsidRPr="00DE5A59">
        <w:rPr>
          <w:rFonts w:ascii="Times New Roman" w:hAnsi="Times New Roman" w:cs="Times New Roman"/>
          <w:b/>
          <w:bCs/>
          <w:sz w:val="24"/>
          <w:szCs w:val="24"/>
        </w:rPr>
        <w:t xml:space="preserve"> </w:t>
      </w:r>
      <w:r>
        <w:rPr>
          <w:rFonts w:ascii="Times New Roman" w:hAnsi="Times New Roman" w:cs="Times New Roman"/>
          <w:b/>
          <w:bCs/>
          <w:sz w:val="24"/>
          <w:szCs w:val="24"/>
        </w:rPr>
        <w:t>WIREFRAME</w:t>
      </w:r>
    </w:p>
    <w:p w14:paraId="79BB15EE" w14:textId="77777777" w:rsidR="00854FE5" w:rsidRDefault="00854FE5" w:rsidP="00854FE5">
      <w:pPr>
        <w:spacing w:line="480" w:lineRule="auto"/>
        <w:jc w:val="both"/>
        <w:rPr>
          <w:rFonts w:ascii="Times New Roman" w:hAnsi="Times New Roman" w:cs="Times New Roman"/>
          <w:sz w:val="24"/>
          <w:szCs w:val="24"/>
        </w:rPr>
      </w:pPr>
    </w:p>
    <w:p w14:paraId="19453BDB" w14:textId="77777777" w:rsidR="00854FE5" w:rsidRDefault="00854FE5" w:rsidP="00854FE5">
      <w:pPr>
        <w:spacing w:line="480" w:lineRule="auto"/>
        <w:ind w:left="-180"/>
        <w:jc w:val="both"/>
        <w:rPr>
          <w:rFonts w:ascii="Times New Roman" w:hAnsi="Times New Roman" w:cs="Times New Roman"/>
          <w:b/>
          <w:sz w:val="24"/>
          <w:szCs w:val="24"/>
        </w:rPr>
      </w:pPr>
    </w:p>
    <w:p w14:paraId="101605B8" w14:textId="77777777" w:rsidR="00854FE5" w:rsidRPr="00EF3DEF" w:rsidRDefault="00854FE5" w:rsidP="00854FE5">
      <w:pPr>
        <w:spacing w:line="480" w:lineRule="auto"/>
        <w:ind w:left="-180"/>
        <w:jc w:val="both"/>
        <w:rPr>
          <w:rFonts w:ascii="Times New Roman" w:hAnsi="Times New Roman" w:cs="Times New Roman"/>
          <w:b/>
          <w:bCs/>
          <w:sz w:val="24"/>
          <w:szCs w:val="24"/>
        </w:rPr>
      </w:pPr>
    </w:p>
    <w:p w14:paraId="37E6306C" w14:textId="77777777" w:rsidR="00854FE5" w:rsidRDefault="00854FE5" w:rsidP="00854FE5">
      <w:pPr>
        <w:spacing w:line="480" w:lineRule="auto"/>
        <w:ind w:left="-180"/>
        <w:jc w:val="both"/>
        <w:rPr>
          <w:rFonts w:ascii="Times New Roman" w:hAnsi="Times New Roman" w:cs="Times New Roman"/>
          <w:b/>
          <w:bCs/>
          <w:sz w:val="24"/>
          <w:szCs w:val="24"/>
        </w:rPr>
      </w:pPr>
    </w:p>
    <w:p w14:paraId="14DC6B24" w14:textId="77777777" w:rsidR="00854FE5" w:rsidRDefault="00854FE5" w:rsidP="00854FE5">
      <w:pPr>
        <w:spacing w:line="480" w:lineRule="auto"/>
        <w:ind w:left="-180"/>
        <w:jc w:val="both"/>
        <w:rPr>
          <w:rFonts w:ascii="Times New Roman" w:hAnsi="Times New Roman" w:cs="Times New Roman"/>
          <w:b/>
          <w:bCs/>
          <w:sz w:val="24"/>
          <w:szCs w:val="24"/>
        </w:rPr>
      </w:pPr>
    </w:p>
    <w:p w14:paraId="6706F7A0" w14:textId="77777777" w:rsidR="00854FE5" w:rsidRDefault="00854FE5" w:rsidP="00854FE5">
      <w:pPr>
        <w:spacing w:line="480" w:lineRule="auto"/>
        <w:ind w:left="-180"/>
        <w:jc w:val="both"/>
        <w:rPr>
          <w:rFonts w:ascii="Times New Roman" w:hAnsi="Times New Roman" w:cs="Times New Roman"/>
          <w:b/>
          <w:bCs/>
          <w:sz w:val="24"/>
          <w:szCs w:val="24"/>
        </w:rPr>
      </w:pPr>
    </w:p>
    <w:p w14:paraId="1156B422" w14:textId="77777777" w:rsidR="00854FE5" w:rsidRDefault="00854FE5" w:rsidP="00854FE5">
      <w:pPr>
        <w:spacing w:line="480" w:lineRule="auto"/>
        <w:ind w:left="-180"/>
        <w:jc w:val="both"/>
        <w:rPr>
          <w:rFonts w:ascii="Times New Roman" w:hAnsi="Times New Roman" w:cs="Times New Roman"/>
          <w:b/>
          <w:bCs/>
          <w:sz w:val="24"/>
          <w:szCs w:val="24"/>
        </w:rPr>
      </w:pPr>
    </w:p>
    <w:p w14:paraId="46492B42" w14:textId="77777777" w:rsidR="00854FE5" w:rsidRDefault="00854FE5" w:rsidP="00854FE5">
      <w:pPr>
        <w:spacing w:line="480" w:lineRule="auto"/>
        <w:ind w:left="-180"/>
        <w:jc w:val="both"/>
        <w:rPr>
          <w:rFonts w:ascii="Times New Roman" w:hAnsi="Times New Roman" w:cs="Times New Roman"/>
          <w:b/>
          <w:bCs/>
          <w:sz w:val="24"/>
          <w:szCs w:val="24"/>
        </w:rPr>
      </w:pPr>
    </w:p>
    <w:p w14:paraId="000D5195" w14:textId="77777777" w:rsidR="00854FE5" w:rsidRDefault="00854FE5" w:rsidP="00854FE5">
      <w:pPr>
        <w:spacing w:line="480" w:lineRule="auto"/>
        <w:ind w:left="-180"/>
        <w:jc w:val="both"/>
        <w:rPr>
          <w:rFonts w:ascii="Times New Roman" w:hAnsi="Times New Roman" w:cs="Times New Roman"/>
          <w:b/>
          <w:bCs/>
          <w:sz w:val="24"/>
          <w:szCs w:val="24"/>
        </w:rPr>
      </w:pPr>
    </w:p>
    <w:p w14:paraId="19FF6300" w14:textId="77777777" w:rsidR="00854FE5" w:rsidRDefault="00854FE5" w:rsidP="00854FE5">
      <w:pPr>
        <w:spacing w:line="480" w:lineRule="auto"/>
        <w:ind w:left="-180"/>
        <w:jc w:val="both"/>
        <w:rPr>
          <w:rFonts w:ascii="Times New Roman" w:hAnsi="Times New Roman" w:cs="Times New Roman"/>
          <w:b/>
          <w:bCs/>
          <w:sz w:val="24"/>
          <w:szCs w:val="24"/>
        </w:rPr>
      </w:pPr>
    </w:p>
    <w:p w14:paraId="7585AE5F" w14:textId="77777777" w:rsidR="00854FE5" w:rsidRDefault="00854FE5" w:rsidP="00854FE5">
      <w:pPr>
        <w:spacing w:line="480" w:lineRule="auto"/>
        <w:ind w:left="-180"/>
        <w:jc w:val="both"/>
        <w:rPr>
          <w:rFonts w:ascii="Times New Roman" w:hAnsi="Times New Roman" w:cs="Times New Roman"/>
          <w:b/>
          <w:bCs/>
          <w:sz w:val="24"/>
          <w:szCs w:val="24"/>
        </w:rPr>
      </w:pPr>
    </w:p>
    <w:p w14:paraId="247F62ED" w14:textId="77777777" w:rsidR="00854FE5" w:rsidRDefault="00854FE5" w:rsidP="00854FE5">
      <w:pPr>
        <w:spacing w:line="480" w:lineRule="auto"/>
        <w:ind w:left="-180"/>
        <w:jc w:val="both"/>
        <w:rPr>
          <w:rFonts w:ascii="Times New Roman" w:hAnsi="Times New Roman" w:cs="Times New Roman"/>
          <w:b/>
          <w:bCs/>
          <w:sz w:val="24"/>
          <w:szCs w:val="24"/>
        </w:rPr>
      </w:pPr>
    </w:p>
    <w:p w14:paraId="4602DB77" w14:textId="77777777" w:rsidR="00854FE5" w:rsidRDefault="00854FE5" w:rsidP="00854FE5">
      <w:pPr>
        <w:spacing w:line="480" w:lineRule="auto"/>
        <w:ind w:left="-180"/>
        <w:jc w:val="both"/>
        <w:rPr>
          <w:rFonts w:ascii="Times New Roman" w:hAnsi="Times New Roman" w:cs="Times New Roman"/>
          <w:b/>
          <w:bCs/>
          <w:sz w:val="24"/>
          <w:szCs w:val="24"/>
        </w:rPr>
      </w:pPr>
    </w:p>
    <w:p w14:paraId="76AA3500" w14:textId="77777777" w:rsidR="00854FE5" w:rsidRDefault="00854FE5" w:rsidP="00854FE5">
      <w:pPr>
        <w:spacing w:line="480" w:lineRule="auto"/>
        <w:ind w:left="-180"/>
        <w:jc w:val="both"/>
        <w:rPr>
          <w:rFonts w:ascii="Times New Roman" w:hAnsi="Times New Roman" w:cs="Times New Roman"/>
          <w:b/>
          <w:bCs/>
          <w:sz w:val="24"/>
          <w:szCs w:val="24"/>
        </w:rPr>
      </w:pPr>
    </w:p>
    <w:p w14:paraId="7AC039DB" w14:textId="77777777" w:rsidR="00854FE5" w:rsidRDefault="00854FE5" w:rsidP="00854FE5">
      <w:pPr>
        <w:spacing w:line="480" w:lineRule="auto"/>
        <w:ind w:left="-180"/>
        <w:jc w:val="both"/>
        <w:rPr>
          <w:rFonts w:ascii="Times New Roman" w:hAnsi="Times New Roman" w:cs="Times New Roman"/>
          <w:b/>
          <w:bCs/>
          <w:sz w:val="24"/>
          <w:szCs w:val="24"/>
        </w:rPr>
      </w:pPr>
    </w:p>
    <w:p w14:paraId="3B788650" w14:textId="77777777" w:rsidR="00854FE5" w:rsidRDefault="00854FE5" w:rsidP="00854FE5">
      <w:pPr>
        <w:spacing w:line="480" w:lineRule="auto"/>
        <w:ind w:left="-180"/>
        <w:jc w:val="both"/>
        <w:rPr>
          <w:rFonts w:ascii="Times New Roman" w:hAnsi="Times New Roman" w:cs="Times New Roman"/>
          <w:b/>
          <w:bCs/>
          <w:noProof/>
          <w:sz w:val="24"/>
          <w:szCs w:val="24"/>
        </w:rPr>
      </w:pPr>
    </w:p>
    <w:p w14:paraId="19C5795D" w14:textId="77777777" w:rsidR="00854FE5" w:rsidRDefault="00854FE5" w:rsidP="00854FE5">
      <w:pPr>
        <w:spacing w:line="480" w:lineRule="auto"/>
        <w:ind w:left="-180"/>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58255" behindDoc="0" locked="0" layoutInCell="1" allowOverlap="1" wp14:anchorId="22AC3856" wp14:editId="43FA08A5">
                <wp:simplePos x="0" y="0"/>
                <wp:positionH relativeFrom="margin">
                  <wp:align>right</wp:align>
                </wp:positionH>
                <wp:positionV relativeFrom="paragraph">
                  <wp:posOffset>186055</wp:posOffset>
                </wp:positionV>
                <wp:extent cx="5486400" cy="6511999"/>
                <wp:effectExtent l="0" t="0" r="0" b="3175"/>
                <wp:wrapNone/>
                <wp:docPr id="183553021" name="Group 183553021"/>
                <wp:cNvGraphicFramePr/>
                <a:graphic xmlns:a="http://schemas.openxmlformats.org/drawingml/2006/main">
                  <a:graphicData uri="http://schemas.microsoft.com/office/word/2010/wordprocessingGroup">
                    <wpg:wgp>
                      <wpg:cNvGrpSpPr/>
                      <wpg:grpSpPr>
                        <a:xfrm>
                          <a:off x="0" y="0"/>
                          <a:ext cx="5486400" cy="6511999"/>
                          <a:chOff x="0" y="1"/>
                          <a:chExt cx="5486400" cy="6512100"/>
                        </a:xfrm>
                      </wpg:grpSpPr>
                      <wps:wsp>
                        <wps:cNvPr id="1860392500" name="Text Box 2"/>
                        <wps:cNvSpPr txBox="1">
                          <a:spLocks noChangeArrowheads="1"/>
                        </wps:cNvSpPr>
                        <wps:spPr bwMode="auto">
                          <a:xfrm>
                            <a:off x="457200" y="6188153"/>
                            <a:ext cx="4580890" cy="323948"/>
                          </a:xfrm>
                          <a:prstGeom prst="rect">
                            <a:avLst/>
                          </a:prstGeom>
                          <a:noFill/>
                          <a:ln w="9525">
                            <a:noFill/>
                            <a:miter lim="800000"/>
                            <a:headEnd/>
                            <a:tailEnd/>
                          </a:ln>
                        </wps:spPr>
                        <wps:txbx>
                          <w:txbxContent>
                            <w:p w14:paraId="35A2E034"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FIGURE 12: Student Module</w:t>
                              </w:r>
                            </w:p>
                            <w:p w14:paraId="448009AD" w14:textId="77777777" w:rsidR="00854FE5" w:rsidRDefault="00854FE5" w:rsidP="00854FE5">
                              <w:pPr>
                                <w:rPr>
                                  <w:rFonts w:ascii="Times New Roman" w:hAnsi="Times New Roman" w:cs="Times New Roman"/>
                                  <w:b/>
                                  <w:bCs/>
                                  <w:sz w:val="24"/>
                                  <w:szCs w:val="24"/>
                                </w:rPr>
                              </w:pPr>
                            </w:p>
                            <w:p w14:paraId="7F000311" w14:textId="77777777" w:rsidR="00854FE5" w:rsidRPr="00E43738" w:rsidRDefault="00854FE5" w:rsidP="00854FE5">
                              <w:pPr>
                                <w:jc w:val="center"/>
                                <w:rPr>
                                  <w:rFonts w:ascii="Times New Roman" w:hAnsi="Times New Roman" w:cs="Times New Roman"/>
                                  <w:b/>
                                  <w:bCs/>
                                  <w:sz w:val="24"/>
                                  <w:szCs w:val="24"/>
                                </w:rPr>
                              </w:pPr>
                            </w:p>
                          </w:txbxContent>
                        </wps:txbx>
                        <wps:bodyPr rot="0" vert="horz" wrap="square" lIns="91440" tIns="45720" rIns="91440" bIns="45720" anchor="ctr" anchorCtr="0">
                          <a:noAutofit/>
                        </wps:bodyPr>
                      </wps:wsp>
                      <pic:pic xmlns:pic="http://schemas.openxmlformats.org/drawingml/2006/picture">
                        <pic:nvPicPr>
                          <pic:cNvPr id="292392049" name="Picture 5" descr="A screenshot of a computer&#10;&#10;Description automatically generated"/>
                          <pic:cNvPicPr>
                            <a:picLocks noChangeAspect="1"/>
                          </pic:cNvPicPr>
                        </pic:nvPicPr>
                        <pic:blipFill>
                          <a:blip r:embed="rId46"/>
                          <a:stretch>
                            <a:fillRect/>
                          </a:stretch>
                        </pic:blipFill>
                        <pic:spPr>
                          <a:xfrm>
                            <a:off x="0" y="1"/>
                            <a:ext cx="5486400" cy="59232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AC3856" id="Group 183553021" o:spid="_x0000_s1067" style="position:absolute;left:0;text-align:left;margin-left:380.8pt;margin-top:14.65pt;width:6in;height:512.75pt;z-index:251658255;mso-position-horizontal:right;mso-position-horizontal-relative:margin;mso-width-relative:margin;mso-height-relative:margin" coordorigin="" coordsize="54864,65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">
                <v:shape id="Text Box 2" o:spid="_x0000_s1068" type="#_x0000_t202" style="position:absolute;left:4572;top:61881;width:45808;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" filled="f" stroked="f">
                  <v:textbox>
                    <w:txbxContent>
                      <w:p w14:paraId="35A2E034" w14:textId="77777777" w:rsidR="00854FE5" w:rsidRDefault="00854FE5" w:rsidP="00854FE5">
                        <w:pPr>
                          <w:jc w:val="center"/>
                          <w:rPr>
                            <w:rFonts w:ascii="Times New Roman" w:hAnsi="Times New Roman" w:cs="Times New Roman"/>
                            <w:b/>
                            <w:bCs/>
                            <w:sz w:val="24"/>
                            <w:szCs w:val="24"/>
                          </w:rPr>
                        </w:pPr>
                        <w:r>
                          <w:rPr>
                            <w:rFonts w:ascii="Times New Roman" w:hAnsi="Times New Roman" w:cs="Times New Roman"/>
                            <w:b/>
                            <w:bCs/>
                            <w:sz w:val="24"/>
                            <w:szCs w:val="24"/>
                          </w:rPr>
                          <w:t>FIGURE 12: Student Module</w:t>
                        </w:r>
                      </w:p>
                      <w:p w14:paraId="448009AD" w14:textId="77777777" w:rsidR="00854FE5" w:rsidRDefault="00854FE5" w:rsidP="00854FE5">
                        <w:pPr>
                          <w:rPr>
                            <w:rFonts w:ascii="Times New Roman" w:hAnsi="Times New Roman" w:cs="Times New Roman"/>
                            <w:b/>
                            <w:bCs/>
                            <w:sz w:val="24"/>
                            <w:szCs w:val="24"/>
                          </w:rPr>
                        </w:pPr>
                      </w:p>
                      <w:p w14:paraId="7F000311" w14:textId="77777777" w:rsidR="00854FE5" w:rsidRPr="00E43738" w:rsidRDefault="00854FE5" w:rsidP="00854FE5">
                        <w:pPr>
                          <w:jc w:val="center"/>
                          <w:rPr>
                            <w:rFonts w:ascii="Times New Roman" w:hAnsi="Times New Roman" w:cs="Times New Roman"/>
                            <w:b/>
                            <w:bCs/>
                            <w:sz w:val="24"/>
                            <w:szCs w:val="24"/>
                          </w:rPr>
                        </w:pPr>
                      </w:p>
                    </w:txbxContent>
                  </v:textbox>
                </v:shape>
                <v:shape id="Picture 5" o:spid="_x0000_s1069" type="#_x0000_t75" alt="A screenshot of a computer&#10;&#10;Description automatically generated" style="position:absolute;width:54864;height:59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">
                  <v:imagedata r:id="rId47" o:title="A screenshot of a computer&#10;&#10;Description automatically generated"/>
                </v:shape>
                <w10:wrap anchorx="margin"/>
              </v:group>
            </w:pict>
          </mc:Fallback>
        </mc:AlternateContent>
      </w:r>
    </w:p>
    <w:p w14:paraId="47CDB781" w14:textId="77777777" w:rsidR="00854FE5" w:rsidRDefault="00854FE5" w:rsidP="00854FE5">
      <w:pPr>
        <w:spacing w:line="480" w:lineRule="auto"/>
        <w:ind w:left="-180"/>
        <w:jc w:val="both"/>
        <w:rPr>
          <w:rFonts w:ascii="Times New Roman" w:hAnsi="Times New Roman" w:cs="Times New Roman"/>
          <w:b/>
          <w:bCs/>
          <w:sz w:val="24"/>
          <w:szCs w:val="24"/>
        </w:rPr>
      </w:pPr>
    </w:p>
    <w:p w14:paraId="3A05BE15" w14:textId="77777777" w:rsidR="00854FE5" w:rsidRDefault="00854FE5" w:rsidP="00854FE5">
      <w:pPr>
        <w:spacing w:line="480" w:lineRule="auto"/>
        <w:jc w:val="both"/>
        <w:rPr>
          <w:rFonts w:ascii="Times New Roman" w:hAnsi="Times New Roman" w:cs="Times New Roman"/>
          <w:b/>
          <w:bCs/>
          <w:sz w:val="24"/>
          <w:szCs w:val="24"/>
        </w:rPr>
      </w:pPr>
    </w:p>
    <w:p w14:paraId="095A0CE4" w14:textId="77777777" w:rsidR="00854FE5" w:rsidRDefault="00854FE5" w:rsidP="00854FE5">
      <w:pPr>
        <w:spacing w:line="480" w:lineRule="auto"/>
        <w:jc w:val="both"/>
        <w:rPr>
          <w:rFonts w:ascii="Times New Roman" w:hAnsi="Times New Roman" w:cs="Times New Roman"/>
          <w:sz w:val="24"/>
          <w:szCs w:val="24"/>
        </w:rPr>
      </w:pPr>
    </w:p>
    <w:p w14:paraId="5EAD3176" w14:textId="77777777" w:rsidR="00854FE5" w:rsidRDefault="00854FE5" w:rsidP="00854FE5">
      <w:pPr>
        <w:autoSpaceDE w:val="0"/>
        <w:autoSpaceDN w:val="0"/>
        <w:adjustRightInd w:val="0"/>
        <w:spacing w:line="480" w:lineRule="auto"/>
        <w:ind w:left="-180" w:right="-180"/>
        <w:jc w:val="both"/>
        <w:rPr>
          <w:rFonts w:ascii="Times New Roman" w:hAnsi="Times New Roman" w:cs="Times New Roman"/>
          <w:b/>
          <w:sz w:val="24"/>
          <w:szCs w:val="24"/>
        </w:rPr>
      </w:pPr>
    </w:p>
    <w:p w14:paraId="354F6345" w14:textId="77777777" w:rsidR="00854FE5" w:rsidRDefault="00854FE5" w:rsidP="00854FE5">
      <w:pPr>
        <w:autoSpaceDE w:val="0"/>
        <w:autoSpaceDN w:val="0"/>
        <w:adjustRightInd w:val="0"/>
        <w:spacing w:line="480" w:lineRule="auto"/>
        <w:ind w:left="-180" w:right="-180"/>
        <w:jc w:val="both"/>
        <w:rPr>
          <w:rFonts w:ascii="Times New Roman" w:hAnsi="Times New Roman" w:cs="Times New Roman"/>
          <w:b/>
          <w:sz w:val="24"/>
          <w:szCs w:val="24"/>
        </w:rPr>
      </w:pPr>
    </w:p>
    <w:p w14:paraId="41A01B05" w14:textId="77777777" w:rsidR="00854FE5" w:rsidRDefault="00854FE5" w:rsidP="00854FE5">
      <w:pPr>
        <w:autoSpaceDE w:val="0"/>
        <w:autoSpaceDN w:val="0"/>
        <w:adjustRightInd w:val="0"/>
        <w:spacing w:line="480" w:lineRule="auto"/>
        <w:ind w:left="-180" w:right="-180"/>
        <w:jc w:val="both"/>
        <w:rPr>
          <w:rFonts w:ascii="Times New Roman" w:hAnsi="Times New Roman" w:cs="Times New Roman"/>
          <w:b/>
          <w:sz w:val="24"/>
          <w:szCs w:val="24"/>
        </w:rPr>
      </w:pPr>
    </w:p>
    <w:p w14:paraId="36395733" w14:textId="77777777" w:rsidR="00854FE5" w:rsidRDefault="00854FE5" w:rsidP="00854FE5">
      <w:pPr>
        <w:autoSpaceDE w:val="0"/>
        <w:autoSpaceDN w:val="0"/>
        <w:adjustRightInd w:val="0"/>
        <w:spacing w:line="480" w:lineRule="auto"/>
        <w:ind w:left="-180" w:right="-180"/>
        <w:jc w:val="both"/>
        <w:rPr>
          <w:rFonts w:ascii="Times New Roman" w:hAnsi="Times New Roman" w:cs="Times New Roman"/>
          <w:b/>
          <w:sz w:val="24"/>
          <w:szCs w:val="24"/>
        </w:rPr>
      </w:pPr>
    </w:p>
    <w:p w14:paraId="50D304D6" w14:textId="77777777" w:rsidR="00854FE5" w:rsidRDefault="00854FE5" w:rsidP="00854FE5">
      <w:pPr>
        <w:autoSpaceDE w:val="0"/>
        <w:autoSpaceDN w:val="0"/>
        <w:adjustRightInd w:val="0"/>
        <w:spacing w:line="480" w:lineRule="auto"/>
        <w:ind w:left="-180" w:right="-180"/>
        <w:jc w:val="both"/>
        <w:rPr>
          <w:rFonts w:ascii="Times New Roman" w:hAnsi="Times New Roman" w:cs="Times New Roman"/>
          <w:b/>
          <w:sz w:val="24"/>
          <w:szCs w:val="24"/>
        </w:rPr>
      </w:pPr>
    </w:p>
    <w:p w14:paraId="4A6D6041" w14:textId="77777777" w:rsidR="00854FE5" w:rsidRDefault="00854FE5" w:rsidP="00854FE5">
      <w:pPr>
        <w:autoSpaceDE w:val="0"/>
        <w:autoSpaceDN w:val="0"/>
        <w:adjustRightInd w:val="0"/>
        <w:spacing w:line="480" w:lineRule="auto"/>
        <w:ind w:left="-180" w:right="-180"/>
        <w:jc w:val="both"/>
        <w:rPr>
          <w:rFonts w:ascii="Times New Roman" w:hAnsi="Times New Roman" w:cs="Times New Roman"/>
          <w:b/>
          <w:sz w:val="24"/>
          <w:szCs w:val="24"/>
        </w:rPr>
      </w:pPr>
    </w:p>
    <w:p w14:paraId="611287A3" w14:textId="77777777" w:rsidR="00854FE5" w:rsidRDefault="00854FE5" w:rsidP="00854FE5">
      <w:pPr>
        <w:autoSpaceDE w:val="0"/>
        <w:autoSpaceDN w:val="0"/>
        <w:adjustRightInd w:val="0"/>
        <w:spacing w:line="480" w:lineRule="auto"/>
        <w:ind w:left="-180" w:right="-180"/>
        <w:jc w:val="both"/>
        <w:rPr>
          <w:rFonts w:ascii="Times New Roman" w:hAnsi="Times New Roman" w:cs="Times New Roman"/>
          <w:b/>
          <w:sz w:val="24"/>
          <w:szCs w:val="24"/>
        </w:rPr>
      </w:pPr>
    </w:p>
    <w:p w14:paraId="1EEA52E1" w14:textId="77777777" w:rsidR="00854FE5" w:rsidRDefault="00854FE5" w:rsidP="00854FE5">
      <w:pPr>
        <w:autoSpaceDE w:val="0"/>
        <w:autoSpaceDN w:val="0"/>
        <w:adjustRightInd w:val="0"/>
        <w:spacing w:line="480" w:lineRule="auto"/>
        <w:ind w:left="-180" w:right="-180"/>
        <w:jc w:val="both"/>
        <w:rPr>
          <w:rFonts w:ascii="Times New Roman" w:hAnsi="Times New Roman" w:cs="Times New Roman"/>
          <w:b/>
          <w:sz w:val="24"/>
          <w:szCs w:val="24"/>
        </w:rPr>
      </w:pPr>
    </w:p>
    <w:p w14:paraId="1E7A5356" w14:textId="77777777" w:rsidR="00854FE5" w:rsidRDefault="00854FE5" w:rsidP="00854FE5">
      <w:pPr>
        <w:autoSpaceDE w:val="0"/>
        <w:autoSpaceDN w:val="0"/>
        <w:adjustRightInd w:val="0"/>
        <w:spacing w:line="480" w:lineRule="auto"/>
        <w:ind w:left="-180" w:right="-180"/>
        <w:jc w:val="both"/>
        <w:rPr>
          <w:rFonts w:ascii="Times New Roman" w:hAnsi="Times New Roman" w:cs="Times New Roman"/>
          <w:b/>
          <w:sz w:val="24"/>
          <w:szCs w:val="24"/>
        </w:rPr>
      </w:pPr>
    </w:p>
    <w:p w14:paraId="55DBDCAA" w14:textId="77777777" w:rsidR="00854FE5" w:rsidRDefault="00854FE5" w:rsidP="00854FE5">
      <w:pPr>
        <w:autoSpaceDE w:val="0"/>
        <w:autoSpaceDN w:val="0"/>
        <w:adjustRightInd w:val="0"/>
        <w:spacing w:line="480" w:lineRule="auto"/>
        <w:ind w:left="-180" w:right="-180"/>
        <w:jc w:val="both"/>
        <w:rPr>
          <w:rFonts w:ascii="Times New Roman" w:hAnsi="Times New Roman" w:cs="Times New Roman"/>
          <w:b/>
          <w:sz w:val="24"/>
          <w:szCs w:val="24"/>
        </w:rPr>
      </w:pPr>
    </w:p>
    <w:p w14:paraId="1C03D8BB" w14:textId="61BF26BC" w:rsidR="00F55803" w:rsidRDefault="00F55803" w:rsidP="003551AC">
      <w:pPr>
        <w:autoSpaceDE w:val="0"/>
        <w:autoSpaceDN w:val="0"/>
        <w:adjustRightInd w:val="0"/>
        <w:spacing w:line="480" w:lineRule="auto"/>
        <w:ind w:right="-180"/>
        <w:rPr>
          <w:rFonts w:ascii="Times New Roman" w:hAnsi="Times New Roman" w:cs="Times New Roman"/>
          <w:b/>
          <w:sz w:val="24"/>
          <w:szCs w:val="24"/>
        </w:rPr>
      </w:pPr>
    </w:p>
    <w:p w14:paraId="23F12525" w14:textId="0CE2A22C" w:rsidR="00E706E5" w:rsidRDefault="001C50AD" w:rsidP="00E706E5">
      <w:pPr>
        <w:rPr>
          <w:rFonts w:ascii="Times New Roman" w:hAnsi="Times New Roman" w:cs="Times New Roman"/>
          <w:b/>
          <w:sz w:val="24"/>
          <w:szCs w:val="24"/>
        </w:rPr>
      </w:pPr>
      <w:r>
        <w:rPr>
          <w:rFonts w:ascii="Times New Roman" w:hAnsi="Times New Roman" w:cs="Times New Roman"/>
          <w:b/>
          <w:sz w:val="24"/>
          <w:szCs w:val="24"/>
        </w:rPr>
        <w:br w:type="page"/>
      </w:r>
    </w:p>
    <w:p w14:paraId="1EAAF090" w14:textId="77777777" w:rsidR="00E706E5" w:rsidRDefault="00E706E5" w:rsidP="00E706E5">
      <w:pPr>
        <w:rPr>
          <w:rFonts w:ascii="Times New Roman" w:hAnsi="Times New Roman" w:cs="Times New Roman"/>
          <w:b/>
          <w:sz w:val="24"/>
          <w:szCs w:val="24"/>
        </w:rPr>
      </w:pPr>
    </w:p>
    <w:p w14:paraId="47AAE666" w14:textId="43AE0DE4" w:rsidR="00F55803" w:rsidRDefault="00E706E5" w:rsidP="00E706E5">
      <w:pPr>
        <w:rPr>
          <w:rFonts w:ascii="Times New Roman" w:hAnsi="Times New Roman" w:cs="Times New Roman"/>
          <w:b/>
          <w:sz w:val="24"/>
          <w:szCs w:val="24"/>
        </w:rPr>
      </w:pPr>
      <w:r>
        <w:rPr>
          <w:rFonts w:ascii="Times New Roman" w:hAnsi="Times New Roman" w:cs="Times New Roman"/>
          <w:b/>
          <w:sz w:val="24"/>
          <w:szCs w:val="24"/>
        </w:rPr>
        <w:br w:type="page"/>
      </w:r>
    </w:p>
    <w:p w14:paraId="513421A3" w14:textId="38B391BC" w:rsidR="00C0666B" w:rsidRPr="00592F92" w:rsidRDefault="00C0666B" w:rsidP="00C0666B">
      <w:pPr>
        <w:autoSpaceDE w:val="0"/>
        <w:autoSpaceDN w:val="0"/>
        <w:adjustRightInd w:val="0"/>
        <w:spacing w:line="480" w:lineRule="auto"/>
        <w:ind w:left="360" w:right="-180" w:hanging="540"/>
        <w:jc w:val="center"/>
        <w:rPr>
          <w:rFonts w:ascii="Times New Roman" w:hAnsi="Times New Roman" w:cs="Times New Roman"/>
          <w:b/>
          <w:sz w:val="24"/>
          <w:szCs w:val="24"/>
        </w:rPr>
      </w:pPr>
      <w:r w:rsidRPr="00592F92">
        <w:rPr>
          <w:rFonts w:ascii="Times New Roman" w:hAnsi="Times New Roman" w:cs="Times New Roman"/>
          <w:b/>
          <w:sz w:val="24"/>
          <w:szCs w:val="24"/>
        </w:rPr>
        <w:lastRenderedPageBreak/>
        <w:t>REFERENCES</w:t>
      </w:r>
    </w:p>
    <w:p w14:paraId="57FB5596"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rPr>
      </w:pPr>
      <w:r w:rsidRPr="00592F92">
        <w:rPr>
          <w:rFonts w:ascii="Times New Roman" w:hAnsi="Times New Roman" w:cs="Times New Roman"/>
          <w:bCs/>
          <w:sz w:val="24"/>
          <w:szCs w:val="24"/>
          <w:lang w:val="en-PH"/>
        </w:rPr>
        <w:t xml:space="preserve">Abdelrahim, Y. (2021). The Effects of COVID-19 Quarantine on Online Exam Cheating: A Test of COVID-19 Theoretical Framework. Journal of Southwest </w:t>
      </w:r>
      <w:proofErr w:type="spellStart"/>
      <w:r w:rsidRPr="00592F92">
        <w:rPr>
          <w:rFonts w:ascii="Times New Roman" w:hAnsi="Times New Roman" w:cs="Times New Roman"/>
          <w:bCs/>
          <w:sz w:val="24"/>
          <w:szCs w:val="24"/>
          <w:lang w:val="en-PH"/>
        </w:rPr>
        <w:t>Jiaotong</w:t>
      </w:r>
      <w:proofErr w:type="spellEnd"/>
      <w:r w:rsidRPr="00592F92">
        <w:rPr>
          <w:rFonts w:ascii="Times New Roman" w:hAnsi="Times New Roman" w:cs="Times New Roman"/>
          <w:bCs/>
          <w:sz w:val="24"/>
          <w:szCs w:val="24"/>
          <w:lang w:val="en-PH"/>
        </w:rPr>
        <w:t xml:space="preserve"> University, 56(2). </w:t>
      </w:r>
      <w:hyperlink r:id="rId48" w:tgtFrame="_new" w:history="1">
        <w:r w:rsidRPr="00592F92">
          <w:rPr>
            <w:rStyle w:val="Hyperlink"/>
            <w:rFonts w:ascii="Times New Roman" w:hAnsi="Times New Roman" w:cs="Times New Roman"/>
            <w:color w:val="auto"/>
            <w:sz w:val="24"/>
            <w:szCs w:val="24"/>
            <w:u w:val="none"/>
            <w:lang w:val="en-PH"/>
          </w:rPr>
          <w:t>https://doi.org/10.35741/issn.0258-2724.56.2.1</w:t>
        </w:r>
      </w:hyperlink>
    </w:p>
    <w:p w14:paraId="600F407E"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Adnan, M., &amp; Anwar, K. (2020). Online Learning amid the COVID-19 Pandemic: Students' Perspectives. Online Submission, 2(1), 45-51.</w:t>
      </w:r>
    </w:p>
    <w:p w14:paraId="442A1C48"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592F92">
        <w:rPr>
          <w:rFonts w:ascii="Times New Roman" w:hAnsi="Times New Roman" w:cs="Times New Roman"/>
          <w:bCs/>
          <w:sz w:val="24"/>
          <w:szCs w:val="24"/>
          <w:lang w:val="en-PH"/>
        </w:rPr>
        <w:t>Agormedah</w:t>
      </w:r>
      <w:proofErr w:type="spellEnd"/>
      <w:r w:rsidRPr="00592F92">
        <w:rPr>
          <w:rFonts w:ascii="Times New Roman" w:hAnsi="Times New Roman" w:cs="Times New Roman"/>
          <w:bCs/>
          <w:sz w:val="24"/>
          <w:szCs w:val="24"/>
          <w:lang w:val="en-PH"/>
        </w:rPr>
        <w:t xml:space="preserve">, Edmond &amp; </w:t>
      </w:r>
      <w:proofErr w:type="spellStart"/>
      <w:r w:rsidRPr="00592F92">
        <w:rPr>
          <w:rFonts w:ascii="Times New Roman" w:hAnsi="Times New Roman" w:cs="Times New Roman"/>
          <w:bCs/>
          <w:sz w:val="24"/>
          <w:szCs w:val="24"/>
          <w:lang w:val="en-PH"/>
        </w:rPr>
        <w:t>Henaku</w:t>
      </w:r>
      <w:proofErr w:type="spellEnd"/>
      <w:r w:rsidRPr="00592F92">
        <w:rPr>
          <w:rFonts w:ascii="Times New Roman" w:hAnsi="Times New Roman" w:cs="Times New Roman"/>
          <w:bCs/>
          <w:sz w:val="24"/>
          <w:szCs w:val="24"/>
          <w:lang w:val="en-PH"/>
        </w:rPr>
        <w:t xml:space="preserve">, Eugene &amp; </w:t>
      </w:r>
      <w:proofErr w:type="spellStart"/>
      <w:r w:rsidRPr="00592F92">
        <w:rPr>
          <w:rFonts w:ascii="Times New Roman" w:hAnsi="Times New Roman" w:cs="Times New Roman"/>
          <w:bCs/>
          <w:sz w:val="24"/>
          <w:szCs w:val="24"/>
          <w:lang w:val="en-PH"/>
        </w:rPr>
        <w:t>Ayite</w:t>
      </w:r>
      <w:proofErr w:type="spellEnd"/>
      <w:r w:rsidRPr="00592F92">
        <w:rPr>
          <w:rFonts w:ascii="Times New Roman" w:hAnsi="Times New Roman" w:cs="Times New Roman"/>
          <w:bCs/>
          <w:sz w:val="24"/>
          <w:szCs w:val="24"/>
          <w:lang w:val="en-PH"/>
        </w:rPr>
        <w:t>, Desire &amp; ANSAH, Enoch. (2020). Online Learning in Higher Education during COVID-19 Pandemic: A case of Ghana. Journal of Educational Technology and Online Learning. 3. 183-210. 10.31681/jetol.726441.</w:t>
      </w:r>
    </w:p>
    <w:p w14:paraId="1E8BCF53"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 xml:space="preserve">Al-Maroof, R. S., Alhumaid, K., Alhamad, A. Q., </w:t>
      </w:r>
      <w:proofErr w:type="spellStart"/>
      <w:r w:rsidRPr="00592F92">
        <w:rPr>
          <w:rFonts w:ascii="Times New Roman" w:hAnsi="Times New Roman" w:cs="Times New Roman"/>
          <w:bCs/>
          <w:sz w:val="24"/>
          <w:szCs w:val="24"/>
          <w:lang w:val="en-PH"/>
        </w:rPr>
        <w:t>Aburayya</w:t>
      </w:r>
      <w:proofErr w:type="spellEnd"/>
      <w:r w:rsidRPr="00592F92">
        <w:rPr>
          <w:rFonts w:ascii="Times New Roman" w:hAnsi="Times New Roman" w:cs="Times New Roman"/>
          <w:bCs/>
          <w:sz w:val="24"/>
          <w:szCs w:val="24"/>
          <w:lang w:val="en-PH"/>
        </w:rPr>
        <w:t xml:space="preserve">, A., &amp; Salloum, S. (2021, May 12). User acceptance of Smart Watch for medical purposes: An empirical study. MDPI. </w:t>
      </w:r>
      <w:hyperlink r:id="rId49" w:tgtFrame="_new" w:history="1">
        <w:r w:rsidRPr="00592F92">
          <w:rPr>
            <w:rStyle w:val="Hyperlink"/>
            <w:rFonts w:ascii="Times New Roman" w:hAnsi="Times New Roman" w:cs="Times New Roman"/>
            <w:color w:val="auto"/>
            <w:sz w:val="24"/>
            <w:szCs w:val="24"/>
            <w:u w:val="none"/>
            <w:lang w:val="en-PH"/>
          </w:rPr>
          <w:t>https://www.mdpi.com/1999-5903/13/5/127</w:t>
        </w:r>
      </w:hyperlink>
    </w:p>
    <w:p w14:paraId="749D5C78"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592F92">
        <w:rPr>
          <w:rFonts w:ascii="Times New Roman" w:hAnsi="Times New Roman" w:cs="Times New Roman"/>
          <w:bCs/>
          <w:sz w:val="24"/>
          <w:szCs w:val="24"/>
          <w:lang w:val="en-PH"/>
        </w:rPr>
        <w:t>Amigud</w:t>
      </w:r>
      <w:proofErr w:type="spellEnd"/>
      <w:r w:rsidRPr="00592F92">
        <w:rPr>
          <w:rFonts w:ascii="Times New Roman" w:hAnsi="Times New Roman" w:cs="Times New Roman"/>
          <w:bCs/>
          <w:sz w:val="24"/>
          <w:szCs w:val="24"/>
          <w:lang w:val="en-PH"/>
        </w:rPr>
        <w:t xml:space="preserve">, A., Arnedo-Moreno, J., </w:t>
      </w:r>
      <w:proofErr w:type="spellStart"/>
      <w:r w:rsidRPr="00592F92">
        <w:rPr>
          <w:rFonts w:ascii="Times New Roman" w:hAnsi="Times New Roman" w:cs="Times New Roman"/>
          <w:bCs/>
          <w:sz w:val="24"/>
          <w:szCs w:val="24"/>
          <w:lang w:val="en-PH"/>
        </w:rPr>
        <w:t>Daradoumis</w:t>
      </w:r>
      <w:proofErr w:type="spellEnd"/>
      <w:r w:rsidRPr="00592F92">
        <w:rPr>
          <w:rFonts w:ascii="Times New Roman" w:hAnsi="Times New Roman" w:cs="Times New Roman"/>
          <w:bCs/>
          <w:sz w:val="24"/>
          <w:szCs w:val="24"/>
          <w:lang w:val="en-PH"/>
        </w:rPr>
        <w:t xml:space="preserve">, T., &amp; Guerrero-Roldan, A.-E. (2018). An integrative review of security and integrity strategies in an academic environment: Current understanding and emerging perspectives. Computers &amp; Security, 76, 50–70. </w:t>
      </w:r>
      <w:hyperlink r:id="rId50" w:tgtFrame="_new" w:history="1">
        <w:r w:rsidRPr="00592F92">
          <w:rPr>
            <w:rStyle w:val="Hyperlink"/>
            <w:rFonts w:ascii="Times New Roman" w:hAnsi="Times New Roman" w:cs="Times New Roman"/>
            <w:color w:val="auto"/>
            <w:sz w:val="24"/>
            <w:szCs w:val="24"/>
            <w:u w:val="none"/>
            <w:lang w:val="en-PH"/>
          </w:rPr>
          <w:t>https://doi.org/10.1016/j.cose.2018.02.021</w:t>
        </w:r>
      </w:hyperlink>
    </w:p>
    <w:p w14:paraId="53F16612"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592F92">
        <w:rPr>
          <w:rFonts w:ascii="Times New Roman" w:hAnsi="Times New Roman" w:cs="Times New Roman"/>
          <w:bCs/>
          <w:sz w:val="24"/>
          <w:szCs w:val="24"/>
          <w:lang w:val="en-PH"/>
        </w:rPr>
        <w:t>Arnò</w:t>
      </w:r>
      <w:proofErr w:type="spellEnd"/>
      <w:r w:rsidRPr="00592F92">
        <w:rPr>
          <w:rFonts w:ascii="Times New Roman" w:hAnsi="Times New Roman" w:cs="Times New Roman"/>
          <w:bCs/>
          <w:sz w:val="24"/>
          <w:szCs w:val="24"/>
          <w:lang w:val="en-PH"/>
        </w:rPr>
        <w:t xml:space="preserve">, S., Galassi, A., Tommasi, M., </w:t>
      </w:r>
      <w:proofErr w:type="spellStart"/>
      <w:r w:rsidRPr="00592F92">
        <w:rPr>
          <w:rFonts w:ascii="Times New Roman" w:hAnsi="Times New Roman" w:cs="Times New Roman"/>
          <w:bCs/>
          <w:sz w:val="24"/>
          <w:szCs w:val="24"/>
          <w:lang w:val="en-PH"/>
        </w:rPr>
        <w:t>Saggino</w:t>
      </w:r>
      <w:proofErr w:type="spellEnd"/>
      <w:r w:rsidRPr="00592F92">
        <w:rPr>
          <w:rFonts w:ascii="Times New Roman" w:hAnsi="Times New Roman" w:cs="Times New Roman"/>
          <w:bCs/>
          <w:sz w:val="24"/>
          <w:szCs w:val="24"/>
          <w:lang w:val="en-PH"/>
        </w:rPr>
        <w:t xml:space="preserve">, A., &amp; Vittorini, P. (2021). State-of-the-art of commercial proctoring systems and their use in academic online exams. International Journal of Distance Education Technologies, 19(2). </w:t>
      </w:r>
      <w:hyperlink r:id="rId51" w:tgtFrame="_new" w:history="1">
        <w:r w:rsidRPr="00592F92">
          <w:rPr>
            <w:rStyle w:val="Hyperlink"/>
            <w:rFonts w:ascii="Times New Roman" w:hAnsi="Times New Roman" w:cs="Times New Roman"/>
            <w:color w:val="auto"/>
            <w:sz w:val="24"/>
            <w:szCs w:val="24"/>
            <w:u w:val="none"/>
            <w:lang w:val="en-PH"/>
          </w:rPr>
          <w:t>https://doi.org/10.4018/IJDET.20210401.oa3</w:t>
        </w:r>
      </w:hyperlink>
    </w:p>
    <w:p w14:paraId="6EE5B1C1"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lastRenderedPageBreak/>
        <w:t xml:space="preserve">Badve, N., </w:t>
      </w:r>
      <w:proofErr w:type="spellStart"/>
      <w:r w:rsidRPr="00592F92">
        <w:rPr>
          <w:rFonts w:ascii="Times New Roman" w:hAnsi="Times New Roman" w:cs="Times New Roman"/>
          <w:bCs/>
          <w:sz w:val="24"/>
          <w:szCs w:val="24"/>
          <w:lang w:val="en-PH"/>
        </w:rPr>
        <w:t>Jagyasi</w:t>
      </w:r>
      <w:proofErr w:type="spellEnd"/>
      <w:r w:rsidRPr="00592F92">
        <w:rPr>
          <w:rFonts w:ascii="Times New Roman" w:hAnsi="Times New Roman" w:cs="Times New Roman"/>
          <w:bCs/>
          <w:sz w:val="24"/>
          <w:szCs w:val="24"/>
          <w:lang w:val="en-PH"/>
        </w:rPr>
        <w:t xml:space="preserve">, T., Bansod, S., Dharmik, K., </w:t>
      </w:r>
      <w:proofErr w:type="spellStart"/>
      <w:r w:rsidRPr="00592F92">
        <w:rPr>
          <w:rFonts w:ascii="Times New Roman" w:hAnsi="Times New Roman" w:cs="Times New Roman"/>
          <w:bCs/>
          <w:sz w:val="24"/>
          <w:szCs w:val="24"/>
          <w:lang w:val="en-PH"/>
        </w:rPr>
        <w:t>Shekokar</w:t>
      </w:r>
      <w:proofErr w:type="spellEnd"/>
      <w:r w:rsidRPr="00592F92">
        <w:rPr>
          <w:rFonts w:ascii="Times New Roman" w:hAnsi="Times New Roman" w:cs="Times New Roman"/>
          <w:bCs/>
          <w:sz w:val="24"/>
          <w:szCs w:val="24"/>
          <w:lang w:val="en-PH"/>
        </w:rPr>
        <w:t xml:space="preserve">, S., </w:t>
      </w:r>
      <w:proofErr w:type="spellStart"/>
      <w:r w:rsidRPr="00592F92">
        <w:rPr>
          <w:rFonts w:ascii="Times New Roman" w:hAnsi="Times New Roman" w:cs="Times New Roman"/>
          <w:bCs/>
          <w:sz w:val="24"/>
          <w:szCs w:val="24"/>
          <w:lang w:val="en-PH"/>
        </w:rPr>
        <w:t>Rotke</w:t>
      </w:r>
      <w:proofErr w:type="spellEnd"/>
      <w:r w:rsidRPr="00592F92">
        <w:rPr>
          <w:rFonts w:ascii="Times New Roman" w:hAnsi="Times New Roman" w:cs="Times New Roman"/>
          <w:bCs/>
          <w:sz w:val="24"/>
          <w:szCs w:val="24"/>
          <w:lang w:val="en-PH"/>
        </w:rPr>
        <w:t xml:space="preserve">, T., &amp; Gawande, S. (2022, April). Development of Online Exam System for the Institution. IJRASET Journal for Research in Applied Science and Engineering Technology. </w:t>
      </w:r>
      <w:hyperlink r:id="rId52" w:tgtFrame="_new" w:history="1">
        <w:r w:rsidRPr="00592F92">
          <w:rPr>
            <w:rStyle w:val="Hyperlink"/>
            <w:rFonts w:ascii="Times New Roman" w:hAnsi="Times New Roman" w:cs="Times New Roman"/>
            <w:color w:val="auto"/>
            <w:sz w:val="24"/>
            <w:szCs w:val="24"/>
            <w:u w:val="none"/>
            <w:lang w:val="en-PH"/>
          </w:rPr>
          <w:t>https://www.ijraset.com/research-paper/development-of-online-exam-system-for-the-institution</w:t>
        </w:r>
      </w:hyperlink>
    </w:p>
    <w:p w14:paraId="7CE1248F"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Barzani, Sami &amp; Jamil, Rayan. (2021). Students’ Perceptions towards Online Education during COVID-19 Pandemic: An Empirical Study. International Journal of Social Sciences &amp; Educational Studies. 8. 10.23918/</w:t>
      </w:r>
      <w:proofErr w:type="gramStart"/>
      <w:r w:rsidRPr="00592F92">
        <w:rPr>
          <w:rFonts w:ascii="Times New Roman" w:hAnsi="Times New Roman" w:cs="Times New Roman"/>
          <w:bCs/>
          <w:sz w:val="24"/>
          <w:szCs w:val="24"/>
          <w:lang w:val="en-PH"/>
        </w:rPr>
        <w:t>ijsses.v</w:t>
      </w:r>
      <w:proofErr w:type="gramEnd"/>
      <w:r w:rsidRPr="00592F92">
        <w:rPr>
          <w:rFonts w:ascii="Times New Roman" w:hAnsi="Times New Roman" w:cs="Times New Roman"/>
          <w:bCs/>
          <w:sz w:val="24"/>
          <w:szCs w:val="24"/>
          <w:lang w:val="en-PH"/>
        </w:rPr>
        <w:t>8i2p28.</w:t>
      </w:r>
    </w:p>
    <w:p w14:paraId="64446E12"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 xml:space="preserve">Bengtsson, L. (2019, November 6). Take-home exams in Higher Education: A systematic review. MDPI. </w:t>
      </w:r>
      <w:hyperlink r:id="rId53" w:tgtFrame="_new" w:history="1">
        <w:r w:rsidRPr="00592F92">
          <w:rPr>
            <w:rStyle w:val="Hyperlink"/>
            <w:rFonts w:ascii="Times New Roman" w:hAnsi="Times New Roman" w:cs="Times New Roman"/>
            <w:color w:val="auto"/>
            <w:sz w:val="24"/>
            <w:szCs w:val="24"/>
            <w:u w:val="none"/>
            <w:lang w:val="en-PH"/>
          </w:rPr>
          <w:t>https://www.mdpi.com/2227-7102/9/4/267</w:t>
        </w:r>
      </w:hyperlink>
    </w:p>
    <w:p w14:paraId="303F8693"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Chakraborty, P., Mittal, P., Gupta, M. S., Yadav, S., &amp; Arora, A. (2021). Opinion of students on online education during the COVID‐19 pandemic. Human Behavior and Emerging Technologies, 3(3), 357-365.</w:t>
      </w:r>
    </w:p>
    <w:p w14:paraId="101A8DAC"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Crook, C., &amp; Nixon, E. (2021). How internet</w:t>
      </w:r>
      <w:r w:rsidRPr="00592F92">
        <w:rPr>
          <w:rFonts w:ascii="Times New Roman" w:hAnsi="Times New Roman" w:cs="Times New Roman"/>
          <w:sz w:val="24"/>
          <w:szCs w:val="24"/>
        </w:rPr>
        <w:t xml:space="preserve"> </w:t>
      </w:r>
      <w:r w:rsidRPr="00592F92">
        <w:rPr>
          <w:rFonts w:ascii="Times New Roman" w:hAnsi="Times New Roman" w:cs="Times New Roman"/>
          <w:bCs/>
          <w:sz w:val="24"/>
          <w:szCs w:val="24"/>
          <w:lang w:val="en-PH"/>
        </w:rPr>
        <w:t>Unfortunately, as you didn't specify which paper you are referring to, I'm unable to provide you with a sample of operational definition of terms from it. Could you please provide me with the name of the paper or the context in which it was mentioned so that I can help you better?  essay mill websites portray the student experience of higher education. The Internet and Higher Education, 48, 100775.</w:t>
      </w:r>
    </w:p>
    <w:p w14:paraId="65B9B1E9"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592F92">
        <w:rPr>
          <w:rFonts w:ascii="Times New Roman" w:hAnsi="Times New Roman" w:cs="Times New Roman"/>
          <w:bCs/>
          <w:sz w:val="24"/>
          <w:szCs w:val="24"/>
          <w:lang w:val="en-PH"/>
        </w:rPr>
        <w:t>Elaish</w:t>
      </w:r>
      <w:proofErr w:type="spellEnd"/>
      <w:r w:rsidRPr="00592F92">
        <w:rPr>
          <w:rFonts w:ascii="Times New Roman" w:hAnsi="Times New Roman" w:cs="Times New Roman"/>
          <w:bCs/>
          <w:sz w:val="24"/>
          <w:szCs w:val="24"/>
          <w:lang w:val="en-PH"/>
        </w:rPr>
        <w:t xml:space="preserve">, M. M., Shuib, L., Hwang G-J., Ghani, N. A., </w:t>
      </w:r>
      <w:proofErr w:type="spellStart"/>
      <w:r w:rsidRPr="00592F92">
        <w:rPr>
          <w:rFonts w:ascii="Times New Roman" w:hAnsi="Times New Roman" w:cs="Times New Roman"/>
          <w:bCs/>
          <w:sz w:val="24"/>
          <w:szCs w:val="24"/>
          <w:lang w:val="en-PH"/>
        </w:rPr>
        <w:t>Yadegaridehkordi</w:t>
      </w:r>
      <w:proofErr w:type="spellEnd"/>
      <w:r w:rsidRPr="00592F92">
        <w:rPr>
          <w:rFonts w:ascii="Times New Roman" w:hAnsi="Times New Roman" w:cs="Times New Roman"/>
          <w:bCs/>
          <w:sz w:val="24"/>
          <w:szCs w:val="24"/>
          <w:lang w:val="en-PH"/>
        </w:rPr>
        <w:t xml:space="preserve">, E., &amp; Zainuddin, S. Z. (2021): Mobile English language learning: A systematic review of group size, duration, </w:t>
      </w:r>
      <w:r w:rsidRPr="00592F92">
        <w:rPr>
          <w:rFonts w:ascii="Times New Roman" w:hAnsi="Times New Roman" w:cs="Times New Roman"/>
          <w:bCs/>
          <w:sz w:val="24"/>
          <w:szCs w:val="24"/>
          <w:lang w:val="en-PH"/>
        </w:rPr>
        <w:lastRenderedPageBreak/>
        <w:t>and assessment methods. Computer Assisted Language Learning. DOI:10.1080/09588221.2021.1931341.</w:t>
      </w:r>
    </w:p>
    <w:p w14:paraId="1FEB1ADA"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 xml:space="preserve">Eren Bilen, Alexander Matros, Online cheating amid COVID-19, Journal of Economic Behavior &amp; Organization, Volume 182, 2021, Pages 196-211, ISSN 0167-2681, </w:t>
      </w:r>
      <w:hyperlink r:id="rId54" w:tgtFrame="_new" w:history="1">
        <w:r w:rsidRPr="00592F92">
          <w:rPr>
            <w:rStyle w:val="Hyperlink"/>
            <w:rFonts w:ascii="Times New Roman" w:hAnsi="Times New Roman" w:cs="Times New Roman"/>
            <w:color w:val="auto"/>
            <w:sz w:val="24"/>
            <w:szCs w:val="24"/>
            <w:u w:val="none"/>
            <w:lang w:val="en-PH"/>
          </w:rPr>
          <w:t>https://doi.org/10.1016/j.jebo.2020.12.004</w:t>
        </w:r>
      </w:hyperlink>
      <w:r w:rsidRPr="00592F92">
        <w:rPr>
          <w:rFonts w:ascii="Times New Roman" w:hAnsi="Times New Roman" w:cs="Times New Roman"/>
          <w:bCs/>
          <w:sz w:val="24"/>
          <w:szCs w:val="24"/>
          <w:lang w:val="en-PH"/>
        </w:rPr>
        <w:t>.</w:t>
      </w:r>
    </w:p>
    <w:p w14:paraId="73BB3EB6" w14:textId="706F0624" w:rsidR="00505255" w:rsidRDefault="00505255" w:rsidP="00505255">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05255">
        <w:rPr>
          <w:rFonts w:ascii="Times New Roman" w:hAnsi="Times New Roman" w:cs="Times New Roman"/>
          <w:bCs/>
          <w:sz w:val="24"/>
          <w:szCs w:val="24"/>
          <w:lang w:val="en-PH"/>
        </w:rPr>
        <w:t xml:space="preserve">Fitzgerald, A. (2022, December 6). What are </w:t>
      </w:r>
      <w:proofErr w:type="gramStart"/>
      <w:r w:rsidRPr="00505255">
        <w:rPr>
          <w:rFonts w:ascii="Times New Roman" w:hAnsi="Times New Roman" w:cs="Times New Roman"/>
          <w:bCs/>
          <w:sz w:val="24"/>
          <w:szCs w:val="24"/>
          <w:lang w:val="en-PH"/>
        </w:rPr>
        <w:t>plugins?.</w:t>
      </w:r>
      <w:proofErr w:type="gramEnd"/>
      <w:r w:rsidRPr="00505255">
        <w:rPr>
          <w:rFonts w:ascii="Times New Roman" w:hAnsi="Times New Roman" w:cs="Times New Roman"/>
          <w:bCs/>
          <w:sz w:val="24"/>
          <w:szCs w:val="24"/>
          <w:lang w:val="en-PH"/>
        </w:rPr>
        <w:t xml:space="preserve"> HubSpot Blog. https://blog.hubspot.com/website/what-are-plugins</w:t>
      </w:r>
    </w:p>
    <w:p w14:paraId="1AE3CADF" w14:textId="1B0CE579" w:rsidR="00675FF9" w:rsidRPr="00592F92" w:rsidRDefault="0076247B" w:rsidP="00675FF9">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76247B">
        <w:rPr>
          <w:rFonts w:ascii="Times New Roman" w:hAnsi="Times New Roman" w:cs="Times New Roman"/>
          <w:bCs/>
          <w:sz w:val="24"/>
          <w:szCs w:val="24"/>
          <w:lang w:val="en-PH"/>
        </w:rPr>
        <w:t xml:space="preserve">Fonseca, J., &amp;amp; Vieira, M. (2014). A Practical Experience on the Impact of Plugins in Web Security. IEEE 33rd International Symposium on Reliable Distributed Systems. </w:t>
      </w:r>
      <w:hyperlink r:id="rId55" w:history="1">
        <w:r w:rsidR="00675FF9" w:rsidRPr="00971352">
          <w:rPr>
            <w:rStyle w:val="Hyperlink"/>
            <w:rFonts w:ascii="Times New Roman" w:hAnsi="Times New Roman" w:cs="Times New Roman"/>
            <w:color w:val="auto"/>
            <w:sz w:val="24"/>
            <w:szCs w:val="24"/>
            <w:u w:val="none"/>
            <w:lang w:val="en-PH"/>
          </w:rPr>
          <w:t>https://ieeexplore.ieee.org/document/6983376/</w:t>
        </w:r>
      </w:hyperlink>
    </w:p>
    <w:p w14:paraId="1971E38E"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Garg, M., &amp; Goel, A. (2022). A systematic literature review on online assessment security: Current challenges and integrity strategies. Computers &amp; Security, 113, 102544.</w:t>
      </w:r>
    </w:p>
    <w:p w14:paraId="41338791" w14:textId="77777777" w:rsidR="00C0666B" w:rsidRDefault="00C0666B" w:rsidP="00C0666B">
      <w:pPr>
        <w:autoSpaceDE w:val="0"/>
        <w:autoSpaceDN w:val="0"/>
        <w:adjustRightInd w:val="0"/>
        <w:spacing w:line="480" w:lineRule="auto"/>
        <w:ind w:left="360" w:right="-180" w:hanging="540"/>
        <w:jc w:val="both"/>
        <w:rPr>
          <w:rStyle w:val="Hyperlink"/>
          <w:rFonts w:ascii="Times New Roman" w:hAnsi="Times New Roman" w:cs="Times New Roman"/>
          <w:color w:val="auto"/>
          <w:sz w:val="24"/>
          <w:szCs w:val="24"/>
          <w:u w:val="none"/>
          <w:lang w:val="en-PH"/>
        </w:rPr>
      </w:pPr>
      <w:r w:rsidRPr="00592F92">
        <w:rPr>
          <w:rFonts w:ascii="Times New Roman" w:hAnsi="Times New Roman" w:cs="Times New Roman"/>
          <w:sz w:val="24"/>
          <w:szCs w:val="24"/>
          <w:lang w:val="en-PH"/>
        </w:rPr>
        <w:t xml:space="preserve">G N, N., &amp; Nayak, Dr. S. N. (2023). Artificial Intelligence Based Online Examination Proctoring System. International Journal for Research in Applied Science and Engineering Technology, 11(9). </w:t>
      </w:r>
      <w:hyperlink r:id="rId56" w:history="1">
        <w:r w:rsidRPr="007D041E">
          <w:rPr>
            <w:rStyle w:val="Hyperlink"/>
            <w:rFonts w:ascii="Times New Roman" w:hAnsi="Times New Roman" w:cs="Times New Roman"/>
            <w:color w:val="auto"/>
            <w:sz w:val="24"/>
            <w:szCs w:val="24"/>
            <w:u w:val="none"/>
            <w:lang w:val="en-PH"/>
          </w:rPr>
          <w:t>https://doi.org/10.22214/ijraset.2023.54887</w:t>
        </w:r>
      </w:hyperlink>
    </w:p>
    <w:p w14:paraId="22C0B96C" w14:textId="4209ECEB" w:rsidR="00D568FA" w:rsidRPr="00971352" w:rsidRDefault="00D568FA" w:rsidP="00D568FA">
      <w:pPr>
        <w:autoSpaceDE w:val="0"/>
        <w:autoSpaceDN w:val="0"/>
        <w:adjustRightInd w:val="0"/>
        <w:spacing w:line="480" w:lineRule="auto"/>
        <w:ind w:left="360" w:right="-180" w:hanging="540"/>
        <w:jc w:val="both"/>
        <w:rPr>
          <w:rFonts w:ascii="Times New Roman" w:hAnsi="Times New Roman" w:cs="Times New Roman"/>
          <w:sz w:val="24"/>
          <w:szCs w:val="24"/>
          <w:u w:val="single"/>
          <w:lang w:val="en-PH"/>
        </w:rPr>
      </w:pPr>
      <w:r w:rsidRPr="00D568FA">
        <w:rPr>
          <w:rFonts w:ascii="Times New Roman" w:hAnsi="Times New Roman" w:cs="Times New Roman"/>
          <w:sz w:val="24"/>
          <w:szCs w:val="24"/>
          <w:lang w:val="en-PH"/>
        </w:rPr>
        <w:t xml:space="preserve">Henge, S. K., Maheswari, G. U., Ramalingam, R., </w:t>
      </w:r>
      <w:proofErr w:type="spellStart"/>
      <w:r w:rsidRPr="00D568FA">
        <w:rPr>
          <w:rFonts w:ascii="Times New Roman" w:hAnsi="Times New Roman" w:cs="Times New Roman"/>
          <w:sz w:val="24"/>
          <w:szCs w:val="24"/>
          <w:lang w:val="en-PH"/>
        </w:rPr>
        <w:t>Alshamrani</w:t>
      </w:r>
      <w:proofErr w:type="spellEnd"/>
      <w:r w:rsidRPr="00D568FA">
        <w:rPr>
          <w:rFonts w:ascii="Times New Roman" w:hAnsi="Times New Roman" w:cs="Times New Roman"/>
          <w:sz w:val="24"/>
          <w:szCs w:val="24"/>
          <w:lang w:val="en-PH"/>
        </w:rPr>
        <w:t xml:space="preserve">, S. S., Rashid, M., &amp;amp; Murugan, J. (2023, May 21). Dependable and non-dependable multi-authentication access constraints to regulate third-party libraries and plug-ins across platforms. Mendeley. </w:t>
      </w:r>
      <w:hyperlink r:id="rId57" w:history="1">
        <w:r w:rsidRPr="00971352">
          <w:rPr>
            <w:rStyle w:val="Hyperlink"/>
            <w:rFonts w:ascii="Times New Roman" w:hAnsi="Times New Roman" w:cs="Times New Roman"/>
            <w:color w:val="auto"/>
            <w:sz w:val="24"/>
            <w:szCs w:val="24"/>
            <w:u w:val="none"/>
            <w:lang w:val="en-PH"/>
          </w:rPr>
          <w:t>https://www.mendeley.com/catalogue/9bd3a016-ae3c-30ab-a634-8b52d18c7628/</w:t>
        </w:r>
      </w:hyperlink>
    </w:p>
    <w:p w14:paraId="70E49C5D"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lastRenderedPageBreak/>
        <w:t>Henderson, M., Chung, J., Awdry, R., Mundy, M., Bryant, M., Ashford, C., &amp; Ryan, K. (2022). Factors associated with online examination cheating. Assessment &amp; Evaluation in Higher Education, 1–15.</w:t>
      </w:r>
    </w:p>
    <w:p w14:paraId="0D4FA20F"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 xml:space="preserve">Janke, S., Rudert, S. C., Petersen, Ä., Fritz, T. M., &amp; </w:t>
      </w:r>
      <w:proofErr w:type="spellStart"/>
      <w:r w:rsidRPr="00592F92">
        <w:rPr>
          <w:rFonts w:ascii="Times New Roman" w:hAnsi="Times New Roman" w:cs="Times New Roman"/>
          <w:bCs/>
          <w:sz w:val="24"/>
          <w:szCs w:val="24"/>
          <w:lang w:val="en-PH"/>
        </w:rPr>
        <w:t>Daumiller</w:t>
      </w:r>
      <w:proofErr w:type="spellEnd"/>
      <w:r w:rsidRPr="00592F92">
        <w:rPr>
          <w:rFonts w:ascii="Times New Roman" w:hAnsi="Times New Roman" w:cs="Times New Roman"/>
          <w:bCs/>
          <w:sz w:val="24"/>
          <w:szCs w:val="24"/>
          <w:lang w:val="en-PH"/>
        </w:rPr>
        <w:t xml:space="preserve">, M. (2021). Cheating in the wake of COVID-19: How dangerous is ad-hoc online testing for academic </w:t>
      </w:r>
      <w:proofErr w:type="gramStart"/>
      <w:r w:rsidRPr="00592F92">
        <w:rPr>
          <w:rFonts w:ascii="Times New Roman" w:hAnsi="Times New Roman" w:cs="Times New Roman"/>
          <w:bCs/>
          <w:sz w:val="24"/>
          <w:szCs w:val="24"/>
          <w:lang w:val="en-PH"/>
        </w:rPr>
        <w:t>integrity?.</w:t>
      </w:r>
      <w:proofErr w:type="gramEnd"/>
      <w:r w:rsidRPr="00592F92">
        <w:rPr>
          <w:rFonts w:ascii="Times New Roman" w:hAnsi="Times New Roman" w:cs="Times New Roman"/>
          <w:bCs/>
          <w:sz w:val="24"/>
          <w:szCs w:val="24"/>
          <w:lang w:val="en-PH"/>
        </w:rPr>
        <w:t xml:space="preserve"> Computers and Education Open, 2, 100055.</w:t>
      </w:r>
    </w:p>
    <w:p w14:paraId="6D717D9F" w14:textId="6C79F47C" w:rsidR="001C09FA" w:rsidRPr="00592F92" w:rsidRDefault="001C09FA"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1C09FA">
        <w:rPr>
          <w:rFonts w:ascii="Times New Roman" w:hAnsi="Times New Roman" w:cs="Times New Roman"/>
          <w:bCs/>
          <w:sz w:val="24"/>
          <w:szCs w:val="24"/>
          <w:lang w:val="en-PH"/>
        </w:rPr>
        <w:t>Jowells</w:t>
      </w:r>
      <w:proofErr w:type="spellEnd"/>
      <w:r w:rsidRPr="001C09FA">
        <w:rPr>
          <w:rFonts w:ascii="Times New Roman" w:hAnsi="Times New Roman" w:cs="Times New Roman"/>
          <w:bCs/>
          <w:sz w:val="24"/>
          <w:szCs w:val="24"/>
          <w:lang w:val="en-PH"/>
        </w:rPr>
        <w:t>. (2022, June). Developers: Best practices and guidance regarding plug-in and workflow development for the Microsoft Dataverse - Power Apps. https://learn.microsoft.com/en-us/power-apps/developer/data-platform/best-practices/business-logic/</w:t>
      </w:r>
    </w:p>
    <w:p w14:paraId="4308E01B"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K. Ahsan, S. Akbar, and B. Kam. Contract cheating in higher education: a systematic literature review and future research agenda. Assessment &amp; Evaluation in Higher Education, pages 1–17, 2021.</w:t>
      </w:r>
    </w:p>
    <w:p w14:paraId="468A50A9"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 xml:space="preserve">Khan MA, Vivek, Nabi MK, </w:t>
      </w:r>
      <w:proofErr w:type="spellStart"/>
      <w:r w:rsidRPr="00592F92">
        <w:rPr>
          <w:rFonts w:ascii="Times New Roman" w:hAnsi="Times New Roman" w:cs="Times New Roman"/>
          <w:bCs/>
          <w:sz w:val="24"/>
          <w:szCs w:val="24"/>
          <w:lang w:val="en-PH"/>
        </w:rPr>
        <w:t>Khojah</w:t>
      </w:r>
      <w:proofErr w:type="spellEnd"/>
      <w:r w:rsidRPr="00592F92">
        <w:rPr>
          <w:rFonts w:ascii="Times New Roman" w:hAnsi="Times New Roman" w:cs="Times New Roman"/>
          <w:bCs/>
          <w:sz w:val="24"/>
          <w:szCs w:val="24"/>
          <w:lang w:val="en-PH"/>
        </w:rPr>
        <w:t xml:space="preserve"> M, Tahir M. Students’ Perception towards E-Learning during COVID-19 Pandemic in India: An Empirical Study. Sustainability. 2021; 13(1):57. https://doi.org/10.3390/su13010057</w:t>
      </w:r>
    </w:p>
    <w:p w14:paraId="43454FF7"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 xml:space="preserve">Kharbat, F.F., Abu </w:t>
      </w:r>
      <w:proofErr w:type="spellStart"/>
      <w:r w:rsidRPr="00592F92">
        <w:rPr>
          <w:rFonts w:ascii="Times New Roman" w:hAnsi="Times New Roman" w:cs="Times New Roman"/>
          <w:bCs/>
          <w:sz w:val="24"/>
          <w:szCs w:val="24"/>
          <w:lang w:val="en-PH"/>
        </w:rPr>
        <w:t>Daabes</w:t>
      </w:r>
      <w:proofErr w:type="spellEnd"/>
      <w:r w:rsidRPr="00592F92">
        <w:rPr>
          <w:rFonts w:ascii="Times New Roman" w:hAnsi="Times New Roman" w:cs="Times New Roman"/>
          <w:bCs/>
          <w:sz w:val="24"/>
          <w:szCs w:val="24"/>
          <w:lang w:val="en-PH"/>
        </w:rPr>
        <w:t xml:space="preserve">, A.S. E-proctored exams during the COVID-19 pandemic: A close understanding. Educ Inf Technol 26, 6589–6605 (2021). </w:t>
      </w:r>
      <w:hyperlink r:id="rId58" w:tgtFrame="_new" w:history="1">
        <w:r w:rsidRPr="00592F92">
          <w:rPr>
            <w:rStyle w:val="Hyperlink"/>
            <w:rFonts w:ascii="Times New Roman" w:hAnsi="Times New Roman" w:cs="Times New Roman"/>
            <w:color w:val="auto"/>
            <w:sz w:val="24"/>
            <w:szCs w:val="24"/>
            <w:u w:val="none"/>
            <w:lang w:val="en-PH"/>
          </w:rPr>
          <w:t>https://doi.org/10.1007/s10639-021-10458-7</w:t>
        </w:r>
      </w:hyperlink>
    </w:p>
    <w:p w14:paraId="55199823"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lastRenderedPageBreak/>
        <w:t xml:space="preserve">Lalitha, V.; </w:t>
      </w:r>
      <w:proofErr w:type="spellStart"/>
      <w:r w:rsidRPr="00592F92">
        <w:rPr>
          <w:rFonts w:ascii="Times New Roman" w:hAnsi="Times New Roman" w:cs="Times New Roman"/>
          <w:bCs/>
          <w:sz w:val="24"/>
          <w:szCs w:val="24"/>
          <w:lang w:val="en-PH"/>
        </w:rPr>
        <w:t>Periasamy</w:t>
      </w:r>
      <w:proofErr w:type="spellEnd"/>
      <w:r w:rsidRPr="00592F92">
        <w:rPr>
          <w:rFonts w:ascii="Times New Roman" w:hAnsi="Times New Roman" w:cs="Times New Roman"/>
          <w:bCs/>
          <w:sz w:val="24"/>
          <w:szCs w:val="24"/>
          <w:lang w:val="en-PH"/>
        </w:rPr>
        <w:t>, J.K. Mobile Based Secured Student Online Exam System. Int. J. Eng. Technol. 2018, 7, 118–120.</w:t>
      </w:r>
    </w:p>
    <w:p w14:paraId="51EE55A6"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 xml:space="preserve">Lee, </w:t>
      </w:r>
      <w:proofErr w:type="spellStart"/>
      <w:r w:rsidRPr="00592F92">
        <w:rPr>
          <w:rFonts w:ascii="Times New Roman" w:hAnsi="Times New Roman" w:cs="Times New Roman"/>
          <w:bCs/>
          <w:sz w:val="24"/>
          <w:szCs w:val="24"/>
          <w:lang w:val="en-PH"/>
        </w:rPr>
        <w:t>Kyungmee</w:t>
      </w:r>
      <w:proofErr w:type="spellEnd"/>
      <w:r w:rsidRPr="00592F92">
        <w:rPr>
          <w:rFonts w:ascii="Times New Roman" w:hAnsi="Times New Roman" w:cs="Times New Roman"/>
          <w:bCs/>
          <w:sz w:val="24"/>
          <w:szCs w:val="24"/>
          <w:lang w:val="en-PH"/>
        </w:rPr>
        <w:t xml:space="preserve"> &amp; Fanguy, Mik &amp; Bligh, Brett &amp; Lu, </w:t>
      </w:r>
      <w:proofErr w:type="spellStart"/>
      <w:r w:rsidRPr="00592F92">
        <w:rPr>
          <w:rFonts w:ascii="Times New Roman" w:hAnsi="Times New Roman" w:cs="Times New Roman"/>
          <w:bCs/>
          <w:sz w:val="24"/>
          <w:szCs w:val="24"/>
          <w:lang w:val="en-PH"/>
        </w:rPr>
        <w:t>Xuefei</w:t>
      </w:r>
      <w:proofErr w:type="spellEnd"/>
      <w:r w:rsidRPr="00592F92">
        <w:rPr>
          <w:rFonts w:ascii="Times New Roman" w:hAnsi="Times New Roman" w:cs="Times New Roman"/>
          <w:bCs/>
          <w:sz w:val="24"/>
          <w:szCs w:val="24"/>
          <w:lang w:val="en-PH"/>
        </w:rPr>
        <w:t xml:space="preserve"> Sophie. (2021). Adoption of online teaching during the COVID-19 Pandemic: a systematic analysis of changes in university teaching activity. Educational Review. 73. 10.1080/00131911.2021.1978401.</w:t>
      </w:r>
    </w:p>
    <w:p w14:paraId="3F58A077" w14:textId="21843226"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 xml:space="preserve">Martin, F., Sun, T., &amp; </w:t>
      </w:r>
      <w:proofErr w:type="spellStart"/>
      <w:r w:rsidRPr="00592F92">
        <w:rPr>
          <w:rFonts w:ascii="Times New Roman" w:hAnsi="Times New Roman" w:cs="Times New Roman"/>
          <w:bCs/>
          <w:sz w:val="24"/>
          <w:szCs w:val="24"/>
          <w:lang w:val="en-PH"/>
        </w:rPr>
        <w:t>Westine</w:t>
      </w:r>
      <w:proofErr w:type="spellEnd"/>
      <w:r w:rsidRPr="00592F92">
        <w:rPr>
          <w:rFonts w:ascii="Times New Roman" w:hAnsi="Times New Roman" w:cs="Times New Roman"/>
          <w:bCs/>
          <w:sz w:val="24"/>
          <w:szCs w:val="24"/>
          <w:lang w:val="en-PH"/>
        </w:rPr>
        <w:t xml:space="preserve">, C. D. (2020). A systematic review of research on online teaching and learning from 2009 to 2018. Computers &amp; Education, 159, 104009. </w:t>
      </w:r>
      <w:hyperlink r:id="rId59" w:history="1">
        <w:r w:rsidR="00D568FA" w:rsidRPr="008A4077">
          <w:rPr>
            <w:rStyle w:val="Hyperlink"/>
            <w:rFonts w:ascii="Times New Roman" w:hAnsi="Times New Roman" w:cs="Times New Roman"/>
            <w:color w:val="auto"/>
            <w:sz w:val="24"/>
            <w:szCs w:val="24"/>
            <w:u w:val="none"/>
            <w:lang w:val="en-PH"/>
          </w:rPr>
          <w:t>https://doi.org/10.1016/j.compedu.2020.104009</w:t>
        </w:r>
      </w:hyperlink>
      <w:r w:rsidRPr="00592F92">
        <w:rPr>
          <w:rFonts w:ascii="Times New Roman" w:hAnsi="Times New Roman" w:cs="Times New Roman"/>
          <w:bCs/>
          <w:sz w:val="24"/>
          <w:szCs w:val="24"/>
          <w:lang w:val="en-PH"/>
        </w:rPr>
        <w:t xml:space="preserve"> </w:t>
      </w:r>
    </w:p>
    <w:p w14:paraId="09D53B76" w14:textId="24061790" w:rsidR="00D568FA" w:rsidRPr="00592F92" w:rsidRDefault="00D568FA"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D568FA">
        <w:rPr>
          <w:rFonts w:ascii="Times New Roman" w:hAnsi="Times New Roman" w:cs="Times New Roman"/>
          <w:bCs/>
          <w:sz w:val="24"/>
          <w:szCs w:val="24"/>
          <w:lang w:val="en-PH"/>
        </w:rPr>
        <w:t xml:space="preserve">Mesa, O., Vieira, R., Viana, M., Durelli, V. H. S., Cirilo, E., </w:t>
      </w:r>
      <w:proofErr w:type="spellStart"/>
      <w:r w:rsidRPr="00D568FA">
        <w:rPr>
          <w:rFonts w:ascii="Times New Roman" w:hAnsi="Times New Roman" w:cs="Times New Roman"/>
          <w:bCs/>
          <w:sz w:val="24"/>
          <w:szCs w:val="24"/>
          <w:lang w:val="en-PH"/>
        </w:rPr>
        <w:t>Kalinowsk</w:t>
      </w:r>
      <w:proofErr w:type="spellEnd"/>
      <w:r w:rsidRPr="00D568FA">
        <w:rPr>
          <w:rFonts w:ascii="Times New Roman" w:hAnsi="Times New Roman" w:cs="Times New Roman"/>
          <w:bCs/>
          <w:sz w:val="24"/>
          <w:szCs w:val="24"/>
          <w:lang w:val="en-PH"/>
        </w:rPr>
        <w:t>, M., &amp;amp; Lucena, C. (2018, September). Understanding Vulnerabilities in Plugin-based Web Systems: An Exploratory Study of WordPress. https://www.researchgate.net/publication/326608022_Understanding_Vulnerabilities_in_Plugin-based_Web_Systems_An_Exploratory_Study_of_WordPress</w:t>
      </w:r>
    </w:p>
    <w:p w14:paraId="4610C2EE"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 xml:space="preserve">Motwani, S., Nagpal, C., Motwani, M., Nagdev, N., &amp; </w:t>
      </w:r>
      <w:proofErr w:type="spellStart"/>
      <w:r w:rsidRPr="00592F92">
        <w:rPr>
          <w:rFonts w:ascii="Times New Roman" w:hAnsi="Times New Roman" w:cs="Times New Roman"/>
          <w:bCs/>
          <w:sz w:val="24"/>
          <w:szCs w:val="24"/>
          <w:lang w:val="en-PH"/>
        </w:rPr>
        <w:t>Yeole</w:t>
      </w:r>
      <w:proofErr w:type="spellEnd"/>
      <w:r w:rsidRPr="00592F92">
        <w:rPr>
          <w:rFonts w:ascii="Times New Roman" w:hAnsi="Times New Roman" w:cs="Times New Roman"/>
          <w:bCs/>
          <w:sz w:val="24"/>
          <w:szCs w:val="24"/>
          <w:lang w:val="en-PH"/>
        </w:rPr>
        <w:t xml:space="preserve">, A. (2021, June 15). AI-based proctoring system for online tests. SSRN. </w:t>
      </w:r>
      <w:hyperlink r:id="rId60" w:anchor=":~:text=Some%20universities%20collected%20assignments%2C%20where,learning%2C%20proctoring%2C%20online%20tests" w:tgtFrame="_new" w:history="1">
        <w:r w:rsidRPr="00592F92">
          <w:rPr>
            <w:rStyle w:val="Hyperlink"/>
            <w:rFonts w:ascii="Times New Roman" w:hAnsi="Times New Roman" w:cs="Times New Roman"/>
            <w:color w:val="auto"/>
            <w:sz w:val="24"/>
            <w:szCs w:val="24"/>
            <w:u w:val="none"/>
            <w:lang w:val="en-PH"/>
          </w:rPr>
          <w:t>https://papers.ssrn.com/sol3/papers.cfm?abstract_id=3866446#:~:text=Some%20universities%20collected%20assignments%2C%20where,learning%2C%20proctoring%2C%20online%20tests</w:t>
        </w:r>
      </w:hyperlink>
    </w:p>
    <w:p w14:paraId="0C130C2A" w14:textId="77777777" w:rsidR="00C0666B" w:rsidRPr="00592F92" w:rsidRDefault="00C0666B" w:rsidP="00C0666B">
      <w:pPr>
        <w:autoSpaceDE w:val="0"/>
        <w:autoSpaceDN w:val="0"/>
        <w:adjustRightInd w:val="0"/>
        <w:spacing w:line="480" w:lineRule="auto"/>
        <w:ind w:left="360" w:right="-180" w:hanging="540"/>
        <w:jc w:val="both"/>
        <w:rPr>
          <w:rStyle w:val="Hyperlink"/>
          <w:rFonts w:ascii="Times New Roman" w:hAnsi="Times New Roman" w:cs="Times New Roman"/>
          <w:color w:val="auto"/>
          <w:sz w:val="24"/>
          <w:szCs w:val="24"/>
          <w:u w:val="none"/>
          <w:lang w:val="en-PH"/>
        </w:rPr>
      </w:pPr>
      <w:r w:rsidRPr="00592F92">
        <w:rPr>
          <w:rFonts w:ascii="Times New Roman" w:hAnsi="Times New Roman" w:cs="Times New Roman"/>
          <w:bCs/>
          <w:sz w:val="24"/>
          <w:szCs w:val="24"/>
          <w:lang w:val="en-PH"/>
        </w:rPr>
        <w:t xml:space="preserve">Mutawa, A. M., &amp; Sruthi, S. (2022). Students’ perspective towards online proctoring in exams during COVID-19. Journal of Engineering Research (Kuwait), 10(4). </w:t>
      </w:r>
      <w:hyperlink r:id="rId61" w:tgtFrame="_new" w:history="1">
        <w:r w:rsidRPr="00592F92">
          <w:rPr>
            <w:rStyle w:val="Hyperlink"/>
            <w:rFonts w:ascii="Times New Roman" w:hAnsi="Times New Roman" w:cs="Times New Roman"/>
            <w:color w:val="auto"/>
            <w:sz w:val="24"/>
            <w:szCs w:val="24"/>
            <w:u w:val="none"/>
            <w:lang w:val="en-PH"/>
          </w:rPr>
          <w:t>https://doi.org/10.36909/jer.14749</w:t>
        </w:r>
      </w:hyperlink>
    </w:p>
    <w:p w14:paraId="51C669B8"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sz w:val="24"/>
          <w:szCs w:val="24"/>
          <w:lang w:val="en-PH"/>
        </w:rPr>
        <w:lastRenderedPageBreak/>
        <w:t>Muzaffar, Abdul &amp; Tahir, Muhammad &amp; Anwar, Muhammad &amp; Chaudry, Qaiser &amp; Rasheed Mir, Shamaila &amp; Rasheed, Yawar. (2021). A Systematic Review of Online Exams Solutions in E-Learning: Techniques, Tools, and Global Adoption. IEEE Access. PP. 1-1. 10.1109/ACCESS.2021.3060192.</w:t>
      </w:r>
      <w:r w:rsidRPr="00592F92">
        <w:rPr>
          <w:rFonts w:ascii="Times New Roman" w:hAnsi="Times New Roman" w:cs="Times New Roman"/>
          <w:bCs/>
          <w:sz w:val="24"/>
          <w:szCs w:val="24"/>
          <w:lang w:val="en-PH"/>
        </w:rPr>
        <w:t xml:space="preserve">Elaish, M. M., Shuib, L., Hwang G-J., Ghani, N. A., </w:t>
      </w:r>
      <w:proofErr w:type="spellStart"/>
      <w:r w:rsidRPr="00592F92">
        <w:rPr>
          <w:rFonts w:ascii="Times New Roman" w:hAnsi="Times New Roman" w:cs="Times New Roman"/>
          <w:bCs/>
          <w:sz w:val="24"/>
          <w:szCs w:val="24"/>
          <w:lang w:val="en-PH"/>
        </w:rPr>
        <w:t>Yadegaridehkordi</w:t>
      </w:r>
      <w:proofErr w:type="spellEnd"/>
      <w:r w:rsidRPr="00592F92">
        <w:rPr>
          <w:rFonts w:ascii="Times New Roman" w:hAnsi="Times New Roman" w:cs="Times New Roman"/>
          <w:bCs/>
          <w:sz w:val="24"/>
          <w:szCs w:val="24"/>
          <w:lang w:val="en-PH"/>
        </w:rPr>
        <w:t xml:space="preserve">, E., &amp; Zainuddin, S. Z. (2021): Mobile English language learning: A systematic review of group size, duration, and assessment methods. Computer Assisted Language Learning. DOI:10.1080/09588221.2021.1931341. </w:t>
      </w:r>
    </w:p>
    <w:p w14:paraId="43D2961B"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 xml:space="preserve">Njuguna, A. M. (2022, July). User experience of online examinations and proctoring: A case-based study. International Journal of Current Science Research and R. </w:t>
      </w:r>
      <w:hyperlink r:id="rId62" w:tgtFrame="_new" w:history="1">
        <w:r w:rsidRPr="00592F92">
          <w:rPr>
            <w:rStyle w:val="Hyperlink"/>
            <w:rFonts w:ascii="Times New Roman" w:hAnsi="Times New Roman" w:cs="Times New Roman"/>
            <w:color w:val="auto"/>
            <w:sz w:val="24"/>
            <w:szCs w:val="24"/>
            <w:u w:val="none"/>
            <w:lang w:val="en-PH"/>
          </w:rPr>
          <w:t>https://www.researchgate.net/publication/361808864_User_Experience_of_Online_Examinations_and_Proctoring_A_Case_Based_Study</w:t>
        </w:r>
      </w:hyperlink>
    </w:p>
    <w:p w14:paraId="00D5509F"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592F92">
        <w:rPr>
          <w:rFonts w:ascii="Times New Roman" w:hAnsi="Times New Roman" w:cs="Times New Roman"/>
          <w:bCs/>
          <w:sz w:val="24"/>
          <w:szCs w:val="24"/>
          <w:lang w:val="en-PH"/>
        </w:rPr>
        <w:t>Noorbehbahani</w:t>
      </w:r>
      <w:proofErr w:type="spellEnd"/>
      <w:r w:rsidRPr="00592F92">
        <w:rPr>
          <w:rFonts w:ascii="Times New Roman" w:hAnsi="Times New Roman" w:cs="Times New Roman"/>
          <w:bCs/>
          <w:sz w:val="24"/>
          <w:szCs w:val="24"/>
          <w:lang w:val="en-PH"/>
        </w:rPr>
        <w:t xml:space="preserve">, F., Mohammadi, A., &amp; </w:t>
      </w:r>
      <w:proofErr w:type="spellStart"/>
      <w:r w:rsidRPr="00592F92">
        <w:rPr>
          <w:rFonts w:ascii="Times New Roman" w:hAnsi="Times New Roman" w:cs="Times New Roman"/>
          <w:bCs/>
          <w:sz w:val="24"/>
          <w:szCs w:val="24"/>
          <w:lang w:val="en-PH"/>
        </w:rPr>
        <w:t>Aminazadeh</w:t>
      </w:r>
      <w:proofErr w:type="spellEnd"/>
      <w:r w:rsidRPr="00592F92">
        <w:rPr>
          <w:rFonts w:ascii="Times New Roman" w:hAnsi="Times New Roman" w:cs="Times New Roman"/>
          <w:bCs/>
          <w:sz w:val="24"/>
          <w:szCs w:val="24"/>
          <w:lang w:val="en-PH"/>
        </w:rPr>
        <w:t xml:space="preserve">, M. (2022). A systematic review of research on cheating in online exams from 2010 to 2021. Education and Information Technologies, 27(6). </w:t>
      </w:r>
      <w:hyperlink r:id="rId63" w:tgtFrame="_new" w:history="1">
        <w:r w:rsidRPr="00592F92">
          <w:rPr>
            <w:rStyle w:val="Hyperlink"/>
            <w:rFonts w:ascii="Times New Roman" w:hAnsi="Times New Roman" w:cs="Times New Roman"/>
            <w:color w:val="auto"/>
            <w:sz w:val="24"/>
            <w:szCs w:val="24"/>
            <w:u w:val="none"/>
            <w:lang w:val="en-PH"/>
          </w:rPr>
          <w:t>https://doi.org/10.1007/s10639-022-10927-7</w:t>
        </w:r>
      </w:hyperlink>
    </w:p>
    <w:p w14:paraId="128289D4"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Norris, M. (2019). University Online Cheating--How to Mitigate the Damage. Research in Higher Education Journal, 37.</w:t>
      </w:r>
    </w:p>
    <w:p w14:paraId="34EE47FC"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592F92">
        <w:rPr>
          <w:rFonts w:ascii="Times New Roman" w:hAnsi="Times New Roman" w:cs="Times New Roman"/>
          <w:bCs/>
          <w:sz w:val="24"/>
          <w:szCs w:val="24"/>
          <w:lang w:val="en-PH"/>
        </w:rPr>
        <w:t>Ozgen</w:t>
      </w:r>
      <w:proofErr w:type="spellEnd"/>
      <w:r w:rsidRPr="00592F92">
        <w:rPr>
          <w:rFonts w:ascii="Times New Roman" w:hAnsi="Times New Roman" w:cs="Times New Roman"/>
          <w:bCs/>
          <w:sz w:val="24"/>
          <w:szCs w:val="24"/>
          <w:lang w:val="en-PH"/>
        </w:rPr>
        <w:t>, A. C., Öztürk, M. U., Bayraktar, U., &amp; Aksoy, S. (2021). An Anti-Cheating System for Online Interviews and Exams. American Academic Scientific Research Journal for Engineering, Technology, and Sciences, 83(1).</w:t>
      </w:r>
    </w:p>
    <w:p w14:paraId="344C55D8"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592F92">
        <w:rPr>
          <w:rFonts w:ascii="Times New Roman" w:hAnsi="Times New Roman" w:cs="Times New Roman"/>
          <w:bCs/>
          <w:sz w:val="24"/>
          <w:szCs w:val="24"/>
          <w:lang w:val="en-PH"/>
        </w:rPr>
        <w:lastRenderedPageBreak/>
        <w:t>Perante</w:t>
      </w:r>
      <w:proofErr w:type="spellEnd"/>
      <w:r w:rsidRPr="00592F92">
        <w:rPr>
          <w:rFonts w:ascii="Times New Roman" w:hAnsi="Times New Roman" w:cs="Times New Roman"/>
          <w:bCs/>
          <w:sz w:val="24"/>
          <w:szCs w:val="24"/>
          <w:lang w:val="en-PH"/>
        </w:rPr>
        <w:t>, Wenceslao &amp; Gomba, Felisa. (2021). Challenges to Online Engineering Education during the Covid-19 Pandemic in Eastern Visayas, Philippines. International Journal of Learning, Teaching and Educational Research. 20. 84-96. 10.26803/ijlter.20.3.6.</w:t>
      </w:r>
    </w:p>
    <w:p w14:paraId="6F85FFA4"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592F92">
        <w:rPr>
          <w:rFonts w:ascii="Times New Roman" w:hAnsi="Times New Roman" w:cs="Times New Roman"/>
          <w:bCs/>
          <w:sz w:val="24"/>
          <w:szCs w:val="24"/>
          <w:lang w:val="en-PH"/>
        </w:rPr>
        <w:t>Rapanta</w:t>
      </w:r>
      <w:proofErr w:type="spellEnd"/>
      <w:r w:rsidRPr="00592F92">
        <w:rPr>
          <w:rFonts w:ascii="Times New Roman" w:hAnsi="Times New Roman" w:cs="Times New Roman"/>
          <w:bCs/>
          <w:sz w:val="24"/>
          <w:szCs w:val="24"/>
          <w:lang w:val="en-PH"/>
        </w:rPr>
        <w:t xml:space="preserve">, C., </w:t>
      </w:r>
      <w:proofErr w:type="spellStart"/>
      <w:r w:rsidRPr="00592F92">
        <w:rPr>
          <w:rFonts w:ascii="Times New Roman" w:hAnsi="Times New Roman" w:cs="Times New Roman"/>
          <w:bCs/>
          <w:sz w:val="24"/>
          <w:szCs w:val="24"/>
          <w:lang w:val="en-PH"/>
        </w:rPr>
        <w:t>Botturi</w:t>
      </w:r>
      <w:proofErr w:type="spellEnd"/>
      <w:r w:rsidRPr="00592F92">
        <w:rPr>
          <w:rFonts w:ascii="Times New Roman" w:hAnsi="Times New Roman" w:cs="Times New Roman"/>
          <w:bCs/>
          <w:sz w:val="24"/>
          <w:szCs w:val="24"/>
          <w:lang w:val="en-PH"/>
        </w:rPr>
        <w:t xml:space="preserve">, L., Goodyear, P. et al. Online University Teaching During and After the Covid-19 Crisis: Refocusing Teacher Presence and Learning Activity. </w:t>
      </w:r>
      <w:proofErr w:type="spellStart"/>
      <w:r w:rsidRPr="00592F92">
        <w:rPr>
          <w:rFonts w:ascii="Times New Roman" w:hAnsi="Times New Roman" w:cs="Times New Roman"/>
          <w:bCs/>
          <w:sz w:val="24"/>
          <w:szCs w:val="24"/>
          <w:lang w:val="en-PH"/>
        </w:rPr>
        <w:t>Postdigit</w:t>
      </w:r>
      <w:proofErr w:type="spellEnd"/>
      <w:r w:rsidRPr="00592F92">
        <w:rPr>
          <w:rFonts w:ascii="Times New Roman" w:hAnsi="Times New Roman" w:cs="Times New Roman"/>
          <w:bCs/>
          <w:sz w:val="24"/>
          <w:szCs w:val="24"/>
          <w:lang w:val="en-PH"/>
        </w:rPr>
        <w:t xml:space="preserve"> Sci Educ 2, 923–945 (2020). https://doi.org/10.1007/s42438-020-00155-y</w:t>
      </w:r>
    </w:p>
    <w:p w14:paraId="02AD39AB"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Sánchez-Prieto, J. C., García-</w:t>
      </w:r>
      <w:proofErr w:type="spellStart"/>
      <w:proofErr w:type="gramStart"/>
      <w:r w:rsidRPr="00592F92">
        <w:rPr>
          <w:rFonts w:ascii="Times New Roman" w:hAnsi="Times New Roman" w:cs="Times New Roman"/>
          <w:bCs/>
          <w:sz w:val="24"/>
          <w:szCs w:val="24"/>
          <w:lang w:val="en-PH"/>
        </w:rPr>
        <w:t>Peñalvo</w:t>
      </w:r>
      <w:proofErr w:type="spellEnd"/>
      <w:r w:rsidRPr="00592F92">
        <w:rPr>
          <w:rFonts w:ascii="Times New Roman" w:hAnsi="Times New Roman" w:cs="Times New Roman"/>
          <w:bCs/>
          <w:sz w:val="24"/>
          <w:szCs w:val="24"/>
          <w:lang w:val="en-PH"/>
        </w:rPr>
        <w:t xml:space="preserve"> ,</w:t>
      </w:r>
      <w:proofErr w:type="gramEnd"/>
      <w:r w:rsidRPr="00592F92">
        <w:rPr>
          <w:rFonts w:ascii="Times New Roman" w:hAnsi="Times New Roman" w:cs="Times New Roman"/>
          <w:bCs/>
          <w:sz w:val="24"/>
          <w:szCs w:val="24"/>
          <w:lang w:val="en-PH"/>
        </w:rPr>
        <w:t xml:space="preserve"> F. J., Olmos-</w:t>
      </w:r>
      <w:proofErr w:type="spellStart"/>
      <w:r w:rsidRPr="00592F92">
        <w:rPr>
          <w:rFonts w:ascii="Times New Roman" w:hAnsi="Times New Roman" w:cs="Times New Roman"/>
          <w:bCs/>
          <w:sz w:val="24"/>
          <w:szCs w:val="24"/>
          <w:lang w:val="en-PH"/>
        </w:rPr>
        <w:t>Migueláñez</w:t>
      </w:r>
      <w:proofErr w:type="spellEnd"/>
      <w:r w:rsidRPr="00592F92">
        <w:rPr>
          <w:rFonts w:ascii="Times New Roman" w:hAnsi="Times New Roman" w:cs="Times New Roman"/>
          <w:bCs/>
          <w:sz w:val="24"/>
          <w:szCs w:val="24"/>
          <w:lang w:val="en-PH"/>
        </w:rPr>
        <w:t xml:space="preserve">, S., Chaparro-Peláez, J., &amp; Hernández-García, Á. (2019, January 22). Break the walls! Second-order barriers and the acceptance of </w:t>
      </w:r>
      <w:proofErr w:type="spellStart"/>
      <w:r w:rsidRPr="00592F92">
        <w:rPr>
          <w:rFonts w:ascii="Times New Roman" w:hAnsi="Times New Roman" w:cs="Times New Roman"/>
          <w:bCs/>
          <w:sz w:val="24"/>
          <w:szCs w:val="24"/>
          <w:lang w:val="en-PH"/>
        </w:rPr>
        <w:t>Mlearning</w:t>
      </w:r>
      <w:proofErr w:type="spellEnd"/>
      <w:r w:rsidRPr="00592F92">
        <w:rPr>
          <w:rFonts w:ascii="Times New Roman" w:hAnsi="Times New Roman" w:cs="Times New Roman"/>
          <w:bCs/>
          <w:sz w:val="24"/>
          <w:szCs w:val="24"/>
          <w:lang w:val="en-PH"/>
        </w:rPr>
        <w:t xml:space="preserve"> by first-year pre-service teachers. Computers in Human Behavior. </w:t>
      </w:r>
      <w:hyperlink r:id="rId64" w:history="1">
        <w:r w:rsidRPr="00592F92">
          <w:rPr>
            <w:rStyle w:val="Hyperlink"/>
            <w:rFonts w:ascii="Times New Roman" w:hAnsi="Times New Roman" w:cs="Times New Roman"/>
            <w:color w:val="auto"/>
            <w:sz w:val="24"/>
            <w:szCs w:val="24"/>
            <w:u w:val="none"/>
            <w:lang w:val="en-PH"/>
          </w:rPr>
          <w:t>https://www.sciencedirect.com/science/article/abs/pii/S0747563219300330</w:t>
        </w:r>
      </w:hyperlink>
    </w:p>
    <w:p w14:paraId="4A8A1363" w14:textId="77777777" w:rsidR="00C0666B" w:rsidRDefault="00C0666B" w:rsidP="00C0666B">
      <w:pPr>
        <w:autoSpaceDE w:val="0"/>
        <w:autoSpaceDN w:val="0"/>
        <w:adjustRightInd w:val="0"/>
        <w:spacing w:line="480" w:lineRule="auto"/>
        <w:ind w:left="360" w:right="-180" w:hanging="540"/>
        <w:jc w:val="both"/>
        <w:rPr>
          <w:rStyle w:val="Hyperlink"/>
          <w:rFonts w:ascii="Times New Roman" w:hAnsi="Times New Roman" w:cs="Times New Roman"/>
          <w:color w:val="auto"/>
          <w:sz w:val="24"/>
          <w:szCs w:val="24"/>
          <w:u w:val="none"/>
          <w:lang w:val="en-PH"/>
        </w:rPr>
      </w:pPr>
      <w:r w:rsidRPr="00592F92">
        <w:rPr>
          <w:rFonts w:ascii="Times New Roman" w:hAnsi="Times New Roman" w:cs="Times New Roman"/>
          <w:bCs/>
          <w:sz w:val="24"/>
          <w:szCs w:val="24"/>
          <w:lang w:val="en-PH"/>
        </w:rPr>
        <w:t xml:space="preserve">Singh, V., &amp; Thurman, A. (2019). How Many Ways Can We Define Online Learning? A Systematic Literature Review of Definitions of Online Learning (1988-2018). American Journal of Distance Education, 33(4), 289–306. </w:t>
      </w:r>
      <w:hyperlink r:id="rId65" w:tgtFrame="_new" w:history="1">
        <w:r w:rsidRPr="00592F92">
          <w:rPr>
            <w:rStyle w:val="Hyperlink"/>
            <w:rFonts w:ascii="Times New Roman" w:hAnsi="Times New Roman" w:cs="Times New Roman"/>
            <w:color w:val="auto"/>
            <w:sz w:val="24"/>
            <w:szCs w:val="24"/>
            <w:u w:val="none"/>
            <w:lang w:val="en-PH"/>
          </w:rPr>
          <w:t>https://www.tandfonline.com/doi/full/10.1080/08923647.2019.1663082</w:t>
        </w:r>
      </w:hyperlink>
    </w:p>
    <w:p w14:paraId="604DFCEE" w14:textId="1157723D" w:rsidR="001C09FA" w:rsidRPr="00592F92" w:rsidRDefault="001C09FA"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1C09FA">
        <w:rPr>
          <w:rFonts w:ascii="Times New Roman" w:hAnsi="Times New Roman" w:cs="Times New Roman"/>
          <w:bCs/>
          <w:sz w:val="24"/>
          <w:szCs w:val="24"/>
          <w:lang w:val="en-PH"/>
        </w:rPr>
        <w:t>Staff, H. (2023, January 20). The perils of plugin-driven web development. HubSpot Developers. https://developers.hubspot.com/blog/the-perils-of-plugin-driven-web-development</w:t>
      </w:r>
    </w:p>
    <w:p w14:paraId="2E1694A2"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592F92">
        <w:rPr>
          <w:rFonts w:ascii="Times New Roman" w:hAnsi="Times New Roman" w:cs="Times New Roman"/>
          <w:bCs/>
          <w:sz w:val="24"/>
          <w:szCs w:val="24"/>
          <w:lang w:val="en-PH"/>
        </w:rPr>
        <w:t>Susnjak</w:t>
      </w:r>
      <w:proofErr w:type="spellEnd"/>
      <w:r w:rsidRPr="00592F92">
        <w:rPr>
          <w:rFonts w:ascii="Times New Roman" w:hAnsi="Times New Roman" w:cs="Times New Roman"/>
          <w:bCs/>
          <w:sz w:val="24"/>
          <w:szCs w:val="24"/>
          <w:lang w:val="en-PH"/>
        </w:rPr>
        <w:t xml:space="preserve">, T. (2022, December). CHATGPT: The end of online exam </w:t>
      </w:r>
      <w:proofErr w:type="gramStart"/>
      <w:r w:rsidRPr="00592F92">
        <w:rPr>
          <w:rFonts w:ascii="Times New Roman" w:hAnsi="Times New Roman" w:cs="Times New Roman"/>
          <w:bCs/>
          <w:sz w:val="24"/>
          <w:szCs w:val="24"/>
          <w:lang w:val="en-PH"/>
        </w:rPr>
        <w:t>integrity?.</w:t>
      </w:r>
      <w:proofErr w:type="gramEnd"/>
      <w:r w:rsidRPr="00592F92">
        <w:rPr>
          <w:rFonts w:ascii="Times New Roman" w:hAnsi="Times New Roman" w:cs="Times New Roman"/>
          <w:bCs/>
          <w:sz w:val="24"/>
          <w:szCs w:val="24"/>
          <w:lang w:val="en-PH"/>
        </w:rPr>
        <w:t xml:space="preserve"> </w:t>
      </w:r>
      <w:proofErr w:type="spellStart"/>
      <w:r w:rsidRPr="00592F92">
        <w:rPr>
          <w:rFonts w:ascii="Times New Roman" w:hAnsi="Times New Roman" w:cs="Times New Roman"/>
          <w:bCs/>
          <w:sz w:val="24"/>
          <w:szCs w:val="24"/>
          <w:lang w:val="en-PH"/>
        </w:rPr>
        <w:t>arXiv</w:t>
      </w:r>
      <w:proofErr w:type="spellEnd"/>
      <w:r w:rsidRPr="00592F92">
        <w:rPr>
          <w:rFonts w:ascii="Times New Roman" w:hAnsi="Times New Roman" w:cs="Times New Roman"/>
          <w:bCs/>
          <w:sz w:val="24"/>
          <w:szCs w:val="24"/>
          <w:lang w:val="en-PH"/>
        </w:rPr>
        <w:t xml:space="preserve"> Vanity. </w:t>
      </w:r>
      <w:hyperlink r:id="rId66" w:tgtFrame="_new" w:history="1">
        <w:r w:rsidRPr="00592F92">
          <w:rPr>
            <w:rStyle w:val="Hyperlink"/>
            <w:rFonts w:ascii="Times New Roman" w:hAnsi="Times New Roman" w:cs="Times New Roman"/>
            <w:color w:val="auto"/>
            <w:sz w:val="24"/>
            <w:szCs w:val="24"/>
            <w:u w:val="none"/>
            <w:lang w:val="en-PH"/>
          </w:rPr>
          <w:t>https://www.arxiv-vanity.com/papers/2212.09292/</w:t>
        </w:r>
      </w:hyperlink>
    </w:p>
    <w:p w14:paraId="3350E943"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592F92">
        <w:rPr>
          <w:rFonts w:ascii="Times New Roman" w:hAnsi="Times New Roman" w:cs="Times New Roman"/>
          <w:bCs/>
          <w:sz w:val="24"/>
          <w:szCs w:val="24"/>
          <w:lang w:val="en-PH"/>
        </w:rPr>
        <w:lastRenderedPageBreak/>
        <w:t>Ulukol</w:t>
      </w:r>
      <w:proofErr w:type="spellEnd"/>
      <w:r w:rsidRPr="00592F92">
        <w:rPr>
          <w:rFonts w:ascii="Times New Roman" w:hAnsi="Times New Roman" w:cs="Times New Roman"/>
          <w:bCs/>
          <w:sz w:val="24"/>
          <w:szCs w:val="24"/>
          <w:lang w:val="en-PH"/>
        </w:rPr>
        <w:t xml:space="preserve">, B. (2022). Online Education and Effects During Covid-19 Pandemic. BRAIN. Broad Research in Artificial Intelligence and Neuroscience, 13(1). </w:t>
      </w:r>
      <w:hyperlink r:id="rId67" w:tgtFrame="_new" w:history="1">
        <w:r w:rsidRPr="00592F92">
          <w:rPr>
            <w:rStyle w:val="Hyperlink"/>
            <w:rFonts w:ascii="Times New Roman" w:hAnsi="Times New Roman" w:cs="Times New Roman"/>
            <w:color w:val="auto"/>
            <w:sz w:val="24"/>
            <w:szCs w:val="24"/>
            <w:u w:val="none"/>
            <w:lang w:val="en-PH"/>
          </w:rPr>
          <w:t>https://doi.org/10.18662/brain/13.1/298</w:t>
        </w:r>
      </w:hyperlink>
    </w:p>
    <w:p w14:paraId="42118415"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proofErr w:type="spellStart"/>
      <w:r w:rsidRPr="00592F92">
        <w:rPr>
          <w:rFonts w:ascii="Times New Roman" w:hAnsi="Times New Roman" w:cs="Times New Roman"/>
          <w:bCs/>
          <w:sz w:val="24"/>
          <w:szCs w:val="24"/>
          <w:lang w:val="en-PH"/>
        </w:rPr>
        <w:t>Ventayen</w:t>
      </w:r>
      <w:proofErr w:type="spellEnd"/>
      <w:r w:rsidRPr="00592F92">
        <w:rPr>
          <w:rFonts w:ascii="Times New Roman" w:hAnsi="Times New Roman" w:cs="Times New Roman"/>
          <w:bCs/>
          <w:sz w:val="24"/>
          <w:szCs w:val="24"/>
          <w:lang w:val="en-PH"/>
        </w:rPr>
        <w:t xml:space="preserve">, R. J. M. (2023, February 23). </w:t>
      </w:r>
      <w:proofErr w:type="spellStart"/>
      <w:r w:rsidRPr="00592F92">
        <w:rPr>
          <w:rFonts w:ascii="Times New Roman" w:hAnsi="Times New Roman" w:cs="Times New Roman"/>
          <w:bCs/>
          <w:sz w:val="24"/>
          <w:szCs w:val="24"/>
          <w:lang w:val="en-PH"/>
        </w:rPr>
        <w:t>Chatgpt</w:t>
      </w:r>
      <w:proofErr w:type="spellEnd"/>
      <w:r w:rsidRPr="00592F92">
        <w:rPr>
          <w:rFonts w:ascii="Times New Roman" w:hAnsi="Times New Roman" w:cs="Times New Roman"/>
          <w:bCs/>
          <w:sz w:val="24"/>
          <w:szCs w:val="24"/>
          <w:lang w:val="en-PH"/>
        </w:rPr>
        <w:t xml:space="preserve"> by </w:t>
      </w:r>
      <w:proofErr w:type="spellStart"/>
      <w:r w:rsidRPr="00592F92">
        <w:rPr>
          <w:rFonts w:ascii="Times New Roman" w:hAnsi="Times New Roman" w:cs="Times New Roman"/>
          <w:bCs/>
          <w:sz w:val="24"/>
          <w:szCs w:val="24"/>
          <w:lang w:val="en-PH"/>
        </w:rPr>
        <w:t>openai</w:t>
      </w:r>
      <w:proofErr w:type="spellEnd"/>
      <w:r w:rsidRPr="00592F92">
        <w:rPr>
          <w:rFonts w:ascii="Times New Roman" w:hAnsi="Times New Roman" w:cs="Times New Roman"/>
          <w:bCs/>
          <w:sz w:val="24"/>
          <w:szCs w:val="24"/>
          <w:lang w:val="en-PH"/>
        </w:rPr>
        <w:t xml:space="preserve">: Students’ viewpoint on cheating using artificial intelligence-based application. SSRN. </w:t>
      </w:r>
      <w:hyperlink r:id="rId68" w:tgtFrame="_new" w:history="1">
        <w:r w:rsidRPr="00592F92">
          <w:rPr>
            <w:rStyle w:val="Hyperlink"/>
            <w:rFonts w:ascii="Times New Roman" w:hAnsi="Times New Roman" w:cs="Times New Roman"/>
            <w:color w:val="auto"/>
            <w:sz w:val="24"/>
            <w:szCs w:val="24"/>
            <w:u w:val="none"/>
            <w:lang w:val="en-PH"/>
          </w:rPr>
          <w:t>https://papers.ssrn.com/sol3/papers.cfm?abstract_id=4361548&amp;amp;download=yes</w:t>
        </w:r>
      </w:hyperlink>
    </w:p>
    <w:p w14:paraId="3505042E" w14:textId="77777777" w:rsidR="00C0666B" w:rsidRPr="00592F92" w:rsidRDefault="00C0666B" w:rsidP="00C0666B">
      <w:pPr>
        <w:autoSpaceDE w:val="0"/>
        <w:autoSpaceDN w:val="0"/>
        <w:adjustRightInd w:val="0"/>
        <w:spacing w:line="480" w:lineRule="auto"/>
        <w:ind w:left="360" w:right="-180" w:hanging="540"/>
        <w:jc w:val="both"/>
        <w:rPr>
          <w:rFonts w:ascii="Times New Roman" w:hAnsi="Times New Roman" w:cs="Times New Roman"/>
          <w:bCs/>
          <w:sz w:val="24"/>
          <w:szCs w:val="24"/>
          <w:lang w:val="en-PH"/>
        </w:rPr>
      </w:pPr>
      <w:r w:rsidRPr="00592F92">
        <w:rPr>
          <w:rFonts w:ascii="Times New Roman" w:hAnsi="Times New Roman" w:cs="Times New Roman"/>
          <w:bCs/>
          <w:sz w:val="24"/>
          <w:szCs w:val="24"/>
          <w:lang w:val="en-PH"/>
        </w:rPr>
        <w:t xml:space="preserve">Vaswani, A., </w:t>
      </w:r>
      <w:proofErr w:type="spellStart"/>
      <w:r w:rsidRPr="00592F92">
        <w:rPr>
          <w:rFonts w:ascii="Times New Roman" w:hAnsi="Times New Roman" w:cs="Times New Roman"/>
          <w:bCs/>
          <w:sz w:val="24"/>
          <w:szCs w:val="24"/>
          <w:lang w:val="en-PH"/>
        </w:rPr>
        <w:t>Shazeer</w:t>
      </w:r>
      <w:proofErr w:type="spellEnd"/>
      <w:r w:rsidRPr="00592F92">
        <w:rPr>
          <w:rFonts w:ascii="Times New Roman" w:hAnsi="Times New Roman" w:cs="Times New Roman"/>
          <w:bCs/>
          <w:sz w:val="24"/>
          <w:szCs w:val="24"/>
          <w:lang w:val="en-PH"/>
        </w:rPr>
        <w:t xml:space="preserve">, N., Parmar, N., </w:t>
      </w:r>
      <w:proofErr w:type="spellStart"/>
      <w:r w:rsidRPr="00592F92">
        <w:rPr>
          <w:rFonts w:ascii="Times New Roman" w:hAnsi="Times New Roman" w:cs="Times New Roman"/>
          <w:bCs/>
          <w:sz w:val="24"/>
          <w:szCs w:val="24"/>
          <w:lang w:val="en-PH"/>
        </w:rPr>
        <w:t>Uszkoreit</w:t>
      </w:r>
      <w:proofErr w:type="spellEnd"/>
      <w:r w:rsidRPr="00592F92">
        <w:rPr>
          <w:rFonts w:ascii="Times New Roman" w:hAnsi="Times New Roman" w:cs="Times New Roman"/>
          <w:bCs/>
          <w:sz w:val="24"/>
          <w:szCs w:val="24"/>
          <w:lang w:val="en-PH"/>
        </w:rPr>
        <w:t xml:space="preserve">, J., Jones, L., Gomez, A. N., Kaiser, Ł., &amp; </w:t>
      </w:r>
      <w:proofErr w:type="spellStart"/>
      <w:r w:rsidRPr="00592F92">
        <w:rPr>
          <w:rFonts w:ascii="Times New Roman" w:hAnsi="Times New Roman" w:cs="Times New Roman"/>
          <w:bCs/>
          <w:sz w:val="24"/>
          <w:szCs w:val="24"/>
          <w:lang w:val="en-PH"/>
        </w:rPr>
        <w:t>Polosukhin</w:t>
      </w:r>
      <w:proofErr w:type="spellEnd"/>
      <w:r w:rsidRPr="00592F92">
        <w:rPr>
          <w:rFonts w:ascii="Times New Roman" w:hAnsi="Times New Roman" w:cs="Times New Roman"/>
          <w:bCs/>
          <w:sz w:val="24"/>
          <w:szCs w:val="24"/>
          <w:lang w:val="en-PH"/>
        </w:rPr>
        <w:t xml:space="preserve">, I. (2017). Attention is all you need - </w:t>
      </w:r>
      <w:proofErr w:type="spellStart"/>
      <w:r w:rsidRPr="00592F92">
        <w:rPr>
          <w:rFonts w:ascii="Times New Roman" w:hAnsi="Times New Roman" w:cs="Times New Roman"/>
          <w:bCs/>
          <w:sz w:val="24"/>
          <w:szCs w:val="24"/>
          <w:lang w:val="en-PH"/>
        </w:rPr>
        <w:t>neurips</w:t>
      </w:r>
      <w:proofErr w:type="spellEnd"/>
      <w:r w:rsidRPr="00592F92">
        <w:rPr>
          <w:rFonts w:ascii="Times New Roman" w:hAnsi="Times New Roman" w:cs="Times New Roman"/>
          <w:bCs/>
          <w:sz w:val="24"/>
          <w:szCs w:val="24"/>
          <w:lang w:val="en-PH"/>
        </w:rPr>
        <w:t xml:space="preserve">. Advances in neural information processing systems, pages 5998–6008, 2017. </w:t>
      </w:r>
      <w:hyperlink r:id="rId69" w:tgtFrame="_new" w:history="1">
        <w:r w:rsidRPr="00592F92">
          <w:rPr>
            <w:rStyle w:val="Hyperlink"/>
            <w:rFonts w:ascii="Times New Roman" w:hAnsi="Times New Roman" w:cs="Times New Roman"/>
            <w:color w:val="auto"/>
            <w:sz w:val="24"/>
            <w:szCs w:val="24"/>
            <w:u w:val="none"/>
            <w:lang w:val="en-PH"/>
          </w:rPr>
          <w:t>https://proceedings.neurips.cc/paper_files/paper/2017/file/3f5ee243547dee91fbd053c1c4a845aa-Paper.pdf</w:t>
        </w:r>
      </w:hyperlink>
    </w:p>
    <w:p w14:paraId="1C7E176E" w14:textId="77777777" w:rsidR="00C0666B" w:rsidRPr="00592F92" w:rsidRDefault="00C0666B" w:rsidP="00C0666B">
      <w:pPr>
        <w:autoSpaceDE w:val="0"/>
        <w:autoSpaceDN w:val="0"/>
        <w:adjustRightInd w:val="0"/>
        <w:spacing w:line="480" w:lineRule="auto"/>
        <w:ind w:left="360" w:right="-180" w:hanging="540"/>
        <w:jc w:val="both"/>
        <w:rPr>
          <w:rStyle w:val="Hyperlink"/>
          <w:rFonts w:ascii="Times New Roman" w:hAnsi="Times New Roman" w:cs="Times New Roman"/>
          <w:color w:val="auto"/>
          <w:sz w:val="24"/>
          <w:szCs w:val="24"/>
          <w:u w:val="none"/>
          <w:lang w:val="en-PH"/>
        </w:rPr>
      </w:pPr>
      <w:r w:rsidRPr="00592F92">
        <w:rPr>
          <w:rFonts w:ascii="Times New Roman" w:hAnsi="Times New Roman" w:cs="Times New Roman"/>
          <w:bCs/>
          <w:sz w:val="24"/>
          <w:szCs w:val="24"/>
          <w:lang w:val="en-PH"/>
        </w:rPr>
        <w:t xml:space="preserve">Wen, J., Qin, Y., &amp; Hu, S. (2023, May 23). Abnormal behavior identification of examinees based on improved Yolov5. SPIE Digital Library. </w:t>
      </w:r>
      <w:hyperlink r:id="rId70" w:tgtFrame="_new" w:history="1">
        <w:r w:rsidRPr="00592F92">
          <w:rPr>
            <w:rStyle w:val="Hyperlink"/>
            <w:rFonts w:ascii="Times New Roman" w:hAnsi="Times New Roman" w:cs="Times New Roman"/>
            <w:color w:val="auto"/>
            <w:sz w:val="24"/>
            <w:szCs w:val="24"/>
            <w:u w:val="none"/>
            <w:lang w:val="en-PH"/>
          </w:rPr>
          <w:t>https://www.spiedigitallibrary.org/conference-proceedings-of-spie/12604/2674630/Abnormal-behavior-identification-of-examinees-based-on-improved-YOLOv5/10.1117/12.2674630.short?SSO=1&amp;amp;tab=ArticleLink</w:t>
        </w:r>
      </w:hyperlink>
    </w:p>
    <w:p w14:paraId="783DE02C" w14:textId="69EF8672" w:rsidR="009D602A" w:rsidRDefault="00C0666B" w:rsidP="008F2257">
      <w:pPr>
        <w:autoSpaceDE w:val="0"/>
        <w:autoSpaceDN w:val="0"/>
        <w:adjustRightInd w:val="0"/>
        <w:spacing w:line="480" w:lineRule="auto"/>
        <w:ind w:left="360" w:right="-180" w:hanging="540"/>
        <w:jc w:val="both"/>
        <w:rPr>
          <w:rStyle w:val="Hyperlink"/>
          <w:rFonts w:ascii="Times New Roman" w:hAnsi="Times New Roman" w:cs="Times New Roman"/>
          <w:color w:val="auto"/>
          <w:sz w:val="24"/>
          <w:szCs w:val="24"/>
          <w:u w:val="none"/>
          <w:lang w:val="en-PH"/>
        </w:rPr>
      </w:pPr>
      <w:proofErr w:type="spellStart"/>
      <w:r w:rsidRPr="00592F92">
        <w:rPr>
          <w:rFonts w:ascii="Times New Roman" w:hAnsi="Times New Roman" w:cs="Times New Roman"/>
          <w:sz w:val="24"/>
          <w:szCs w:val="24"/>
          <w:lang w:val="en-PH"/>
        </w:rPr>
        <w:t>Tweissi</w:t>
      </w:r>
      <w:proofErr w:type="spellEnd"/>
      <w:r w:rsidRPr="00592F92">
        <w:rPr>
          <w:rFonts w:ascii="Times New Roman" w:hAnsi="Times New Roman" w:cs="Times New Roman"/>
          <w:sz w:val="24"/>
          <w:szCs w:val="24"/>
          <w:lang w:val="en-PH"/>
        </w:rPr>
        <w:t xml:space="preserve">, A., </w:t>
      </w:r>
      <w:proofErr w:type="spellStart"/>
      <w:r w:rsidRPr="00592F92">
        <w:rPr>
          <w:rFonts w:ascii="Times New Roman" w:hAnsi="Times New Roman" w:cs="Times New Roman"/>
          <w:sz w:val="24"/>
          <w:szCs w:val="24"/>
          <w:lang w:val="en-PH"/>
        </w:rPr>
        <w:t>Etaiwi</w:t>
      </w:r>
      <w:proofErr w:type="spellEnd"/>
      <w:r w:rsidRPr="00592F92">
        <w:rPr>
          <w:rFonts w:ascii="Times New Roman" w:hAnsi="Times New Roman" w:cs="Times New Roman"/>
          <w:sz w:val="24"/>
          <w:szCs w:val="24"/>
          <w:lang w:val="en-PH"/>
        </w:rPr>
        <w:t xml:space="preserve">, W. A., &amp;amp; </w:t>
      </w:r>
      <w:proofErr w:type="spellStart"/>
      <w:r w:rsidRPr="00592F92">
        <w:rPr>
          <w:rFonts w:ascii="Times New Roman" w:hAnsi="Times New Roman" w:cs="Times New Roman"/>
          <w:sz w:val="24"/>
          <w:szCs w:val="24"/>
          <w:lang w:val="en-PH"/>
        </w:rPr>
        <w:t>Eisawi</w:t>
      </w:r>
      <w:proofErr w:type="spellEnd"/>
      <w:r w:rsidRPr="00592F92">
        <w:rPr>
          <w:rFonts w:ascii="Times New Roman" w:hAnsi="Times New Roman" w:cs="Times New Roman"/>
          <w:sz w:val="24"/>
          <w:szCs w:val="24"/>
          <w:lang w:val="en-PH"/>
        </w:rPr>
        <w:t xml:space="preserve">, D. A. (n.d.). The accuracy of AI-based automatic proctoring in online exams. Electronic Journal of e-Learning. </w:t>
      </w:r>
      <w:hyperlink r:id="rId71" w:history="1">
        <w:r w:rsidRPr="007D041E">
          <w:rPr>
            <w:rStyle w:val="Hyperlink"/>
            <w:rFonts w:ascii="Times New Roman" w:hAnsi="Times New Roman" w:cs="Times New Roman"/>
            <w:color w:val="auto"/>
            <w:sz w:val="24"/>
            <w:szCs w:val="24"/>
            <w:u w:val="none"/>
            <w:lang w:val="en-PH"/>
          </w:rPr>
          <w:t>https://academic-publishing.org/index.php/ejel/article/view/2600</w:t>
        </w:r>
      </w:hyperlink>
    </w:p>
    <w:p w14:paraId="68BCF10A" w14:textId="46494C6F" w:rsidR="00C32D71" w:rsidRPr="00E27BF2" w:rsidRDefault="00C32D71" w:rsidP="00911D63">
      <w:pPr>
        <w:autoSpaceDE w:val="0"/>
        <w:autoSpaceDN w:val="0"/>
        <w:adjustRightInd w:val="0"/>
        <w:spacing w:line="480" w:lineRule="auto"/>
        <w:ind w:right="-180"/>
        <w:jc w:val="both"/>
        <w:rPr>
          <w:rFonts w:ascii="Times New Roman" w:hAnsi="Times New Roman" w:cs="Times New Roman"/>
          <w:sz w:val="24"/>
          <w:szCs w:val="24"/>
          <w:lang w:val="en-PH"/>
        </w:rPr>
      </w:pPr>
    </w:p>
    <w:sectPr w:rsidR="00C32D71" w:rsidRPr="00E27BF2" w:rsidSect="006D7FE6">
      <w:headerReference w:type="default" r:id="rId72"/>
      <w:footerReference w:type="default" r:id="rId73"/>
      <w:pgSz w:w="12240" w:h="15840"/>
      <w:pgMar w:top="1440" w:right="1440" w:bottom="1440" w:left="2160" w:header="17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BCD5C" w14:textId="77777777" w:rsidR="006D7FE6" w:rsidRDefault="006D7FE6" w:rsidP="00B74749">
      <w:pPr>
        <w:spacing w:after="0" w:line="240" w:lineRule="auto"/>
      </w:pPr>
      <w:r>
        <w:separator/>
      </w:r>
    </w:p>
  </w:endnote>
  <w:endnote w:type="continuationSeparator" w:id="0">
    <w:p w14:paraId="3A68B2F3" w14:textId="77777777" w:rsidR="006D7FE6" w:rsidRDefault="006D7FE6" w:rsidP="00B74749">
      <w:pPr>
        <w:spacing w:after="0" w:line="240" w:lineRule="auto"/>
      </w:pPr>
      <w:r>
        <w:continuationSeparator/>
      </w:r>
    </w:p>
  </w:endnote>
  <w:endnote w:type="continuationNotice" w:id="1">
    <w:p w14:paraId="3FAD1D97" w14:textId="77777777" w:rsidR="006D7FE6" w:rsidRDefault="006D7F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 w:name="Tw Cen MT">
    <w:panose1 w:val="020B0602020104020603"/>
    <w:charset w:val="00"/>
    <w:family w:val="swiss"/>
    <w:pitch w:val="variable"/>
    <w:sig w:usb0="00000007" w:usb1="00000000" w:usb2="00000000" w:usb3="00000000" w:csb0="00000003"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BDB70" w14:textId="77777777" w:rsidR="005C25AA" w:rsidRDefault="005C25AA">
    <w:pPr>
      <w:pStyle w:val="Footer"/>
      <w:jc w:val="right"/>
    </w:pPr>
    <w:r>
      <w:rPr>
        <w:noProof/>
        <w:lang w:val="en-PH" w:eastAsia="en-PH"/>
      </w:rPr>
      <mc:AlternateContent>
        <mc:Choice Requires="wps">
          <w:drawing>
            <wp:anchor distT="4294967294" distB="4294967294" distL="114300" distR="114300" simplePos="0" relativeHeight="251658252" behindDoc="0" locked="0" layoutInCell="1" allowOverlap="1" wp14:anchorId="44F96410" wp14:editId="2E80A4BD">
              <wp:simplePos x="0" y="0"/>
              <wp:positionH relativeFrom="page">
                <wp:align>center</wp:align>
              </wp:positionH>
              <wp:positionV relativeFrom="paragraph">
                <wp:posOffset>111760</wp:posOffset>
              </wp:positionV>
              <wp:extent cx="7880350" cy="0"/>
              <wp:effectExtent l="0" t="19050" r="25400"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880350" cy="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0F2E0822" id="Straight Connector 17" o:spid="_x0000_s1026" style="position:absolute;z-index:251658252;visibility:visible;mso-wrap-style:square;mso-width-percent:0;mso-height-percent:0;mso-wrap-distance-left:9pt;mso-wrap-distance-top:-6e-5mm;mso-wrap-distance-right:9pt;mso-wrap-distance-bottom:-6e-5mm;mso-position-horizontal:center;mso-position-horizontal-relative:page;mso-position-vertical:absolute;mso-position-vertical-relative:text;mso-width-percent:0;mso-height-percent:0;mso-width-relative:margin;mso-height-relative:page" from="0,8.8pt" to="620.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" strokeweight="3pt">
              <v:stroke linestyle="thinThin"/>
              <o:lock v:ext="edit" shapetype="f"/>
              <w10:wrap anchorx="page"/>
            </v:line>
          </w:pict>
        </mc:Fallback>
      </mc:AlternateContent>
    </w:r>
  </w:p>
  <w:p w14:paraId="502E3054" w14:textId="77777777" w:rsidR="005C25AA" w:rsidRDefault="005C25AA">
    <w:pPr>
      <w:pStyle w:val="Footer"/>
      <w:jc w:val="right"/>
    </w:pPr>
  </w:p>
  <w:sdt>
    <w:sdtPr>
      <w:id w:val="-191771850"/>
      <w:docPartObj>
        <w:docPartGallery w:val="Page Numbers (Bottom of Page)"/>
        <w:docPartUnique/>
      </w:docPartObj>
    </w:sdtPr>
    <w:sdtEndPr>
      <w:rPr>
        <w:noProof/>
      </w:rPr>
    </w:sdtEndPr>
    <w:sdtContent>
      <w:p w14:paraId="1700DBC9" w14:textId="77777777" w:rsidR="005C25AA" w:rsidRDefault="005C25AA">
        <w:pPr>
          <w:pStyle w:val="Footer"/>
          <w:jc w:val="right"/>
        </w:pPr>
        <w:r>
          <w:tab/>
        </w:r>
      </w:p>
      <w:p w14:paraId="16FC7C9F" w14:textId="77777777" w:rsidR="005C25AA" w:rsidRDefault="005C25AA">
        <w:pPr>
          <w:pStyle w:val="Footer"/>
        </w:pPr>
      </w:p>
      <w:p w14:paraId="6F45A7FD" w14:textId="77777777" w:rsidR="005C25AA" w:rsidRDefault="005C25AA">
        <w:pPr>
          <w:pStyle w:val="Footer"/>
          <w:tabs>
            <w:tab w:val="left" w:pos="1649"/>
            <w:tab w:val="right" w:pos="8640"/>
          </w:tabs>
        </w:pPr>
        <w:r>
          <w:tab/>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9840788"/>
      <w:docPartObj>
        <w:docPartGallery w:val="Page Numbers (Bottom of Page)"/>
        <w:docPartUnique/>
      </w:docPartObj>
    </w:sdtPr>
    <w:sdtEndPr>
      <w:rPr>
        <w:color w:val="7F7F7F" w:themeColor="background1" w:themeShade="7F"/>
        <w:spacing w:val="60"/>
      </w:rPr>
    </w:sdtEndPr>
    <w:sdtContent>
      <w:p w14:paraId="7F2BEF88" w14:textId="419E27FE" w:rsidR="00CB333E" w:rsidRDefault="00CB33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C928F23" w14:textId="559CE5E2" w:rsidR="005C25AA" w:rsidRDefault="005C25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5560B" w14:textId="2099B8D0" w:rsidR="00CB333E" w:rsidRDefault="005F795B">
    <w:pPr>
      <w:pStyle w:val="Footer"/>
      <w:pBdr>
        <w:top w:val="single" w:sz="4" w:space="1" w:color="D9D9D9" w:themeColor="background1" w:themeShade="D9"/>
      </w:pBdr>
      <w:rPr>
        <w:b/>
        <w:bCs/>
      </w:rPr>
    </w:pPr>
    <w:sdt>
      <w:sdtPr>
        <w:id w:val="-2002340082"/>
        <w:docPartObj>
          <w:docPartGallery w:val="Page Numbers (Bottom of Page)"/>
          <w:docPartUnique/>
        </w:docPartObj>
      </w:sdtPr>
      <w:sdtEndPr>
        <w:rPr>
          <w:color w:val="7F7F7F" w:themeColor="background1" w:themeShade="7F"/>
          <w:spacing w:val="60"/>
        </w:rPr>
      </w:sdtEndPr>
      <w:sdtContent>
        <w:r w:rsidR="00775F2D">
          <w:fldChar w:fldCharType="begin"/>
        </w:r>
        <w:r w:rsidR="00775F2D">
          <w:instrText xml:space="preserve"> PAGE   \* MERGEFORMAT </w:instrText>
        </w:r>
        <w:r w:rsidR="00775F2D">
          <w:fldChar w:fldCharType="separate"/>
        </w:r>
        <w:r w:rsidR="00775F2D">
          <w:rPr>
            <w:b/>
            <w:bCs/>
            <w:noProof/>
          </w:rPr>
          <w:t>2</w:t>
        </w:r>
        <w:r w:rsidR="00775F2D">
          <w:rPr>
            <w:b/>
            <w:bCs/>
            <w:noProof/>
          </w:rPr>
          <w:fldChar w:fldCharType="end"/>
        </w:r>
        <w:r w:rsidR="00CB333E">
          <w:rPr>
            <w:b/>
            <w:bCs/>
          </w:rPr>
          <w:t xml:space="preserve"> | </w:t>
        </w:r>
        <w:r w:rsidR="00CB333E">
          <w:rPr>
            <w:color w:val="7F7F7F" w:themeColor="background1" w:themeShade="7F"/>
            <w:spacing w:val="60"/>
          </w:rPr>
          <w:t>Page</w:t>
        </w:r>
      </w:sdtContent>
    </w:sdt>
  </w:p>
  <w:p w14:paraId="711A60A4" w14:textId="34DD20D2" w:rsidR="005C25AA" w:rsidRDefault="005C25AA">
    <w:pPr>
      <w:pStyle w:val="Footer"/>
      <w:tabs>
        <w:tab w:val="clear" w:pos="4680"/>
        <w:tab w:val="clear" w:pos="9360"/>
        <w:tab w:val="right" w:pos="8640"/>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392654"/>
      <w:docPartObj>
        <w:docPartGallery w:val="Page Numbers (Bottom of Page)"/>
        <w:docPartUnique/>
      </w:docPartObj>
    </w:sdtPr>
    <w:sdtEndPr>
      <w:rPr>
        <w:color w:val="7F7F7F" w:themeColor="background1" w:themeShade="7F"/>
        <w:spacing w:val="60"/>
      </w:rPr>
    </w:sdtEndPr>
    <w:sdtContent>
      <w:p w14:paraId="39F41AAD" w14:textId="77777777" w:rsidR="00CB333E" w:rsidRDefault="00CB33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4B03889" w14:textId="77777777" w:rsidR="0021657F" w:rsidRDefault="0021657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010013"/>
      <w:docPartObj>
        <w:docPartGallery w:val="Page Numbers (Bottom of Page)"/>
        <w:docPartUnique/>
      </w:docPartObj>
    </w:sdtPr>
    <w:sdtEndPr>
      <w:rPr>
        <w:color w:val="7F7F7F" w:themeColor="background1" w:themeShade="7F"/>
        <w:spacing w:val="60"/>
      </w:rPr>
    </w:sdtEndPr>
    <w:sdtContent>
      <w:p w14:paraId="2B4A3E9D" w14:textId="742F0E82" w:rsidR="00D84F8D" w:rsidRDefault="00D84F8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EA4AB97" w14:textId="77777777" w:rsidR="0025542F" w:rsidRDefault="0025542F">
    <w:pPr>
      <w:pStyle w:val="Footer"/>
    </w:pPr>
  </w:p>
  <w:p w14:paraId="29AA2B4D" w14:textId="23A86224" w:rsidR="007D041E" w:rsidRDefault="00E74CEB" w:rsidP="00E74CEB">
    <w:pPr>
      <w:tabs>
        <w:tab w:val="left" w:pos="312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92DCC" w14:textId="77777777" w:rsidR="006D7FE6" w:rsidRDefault="006D7FE6" w:rsidP="00B74749">
      <w:pPr>
        <w:spacing w:after="0" w:line="240" w:lineRule="auto"/>
      </w:pPr>
      <w:r>
        <w:separator/>
      </w:r>
    </w:p>
  </w:footnote>
  <w:footnote w:type="continuationSeparator" w:id="0">
    <w:p w14:paraId="2A73438A" w14:textId="77777777" w:rsidR="006D7FE6" w:rsidRDefault="006D7FE6" w:rsidP="00B74749">
      <w:pPr>
        <w:spacing w:after="0" w:line="240" w:lineRule="auto"/>
      </w:pPr>
      <w:r>
        <w:continuationSeparator/>
      </w:r>
    </w:p>
  </w:footnote>
  <w:footnote w:type="continuationNotice" w:id="1">
    <w:p w14:paraId="55E2FBDC" w14:textId="77777777" w:rsidR="006D7FE6" w:rsidRDefault="006D7F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DDDB5" w14:textId="2A2F3682" w:rsidR="00155C40" w:rsidRDefault="00155C40" w:rsidP="002A4762">
    <w:pPr>
      <w:pStyle w:val="Header"/>
    </w:pPr>
  </w:p>
  <w:sdt>
    <w:sdtPr>
      <w:id w:val="-1367606069"/>
      <w:docPartObj>
        <w:docPartGallery w:val="Page Numbers (Top of Page)"/>
        <w:docPartUnique/>
      </w:docPartObj>
    </w:sdtPr>
    <w:sdtEndPr>
      <w:rPr>
        <w:rFonts w:ascii="Times New Roman" w:hAnsi="Times New Roman" w:cs="Times New Roman"/>
        <w:noProof/>
      </w:rPr>
    </w:sdtEndPr>
    <w:sdtContent>
      <w:p w14:paraId="35CAA805" w14:textId="7D4C68D8" w:rsidR="005C25AA" w:rsidRDefault="000B282C" w:rsidP="00702F9A">
        <w:pPr>
          <w:pStyle w:val="Header"/>
          <w:ind w:left="360"/>
        </w:pPr>
        <w:r>
          <w:rPr>
            <w:noProof/>
            <w:lang w:val="en-PH" w:eastAsia="en-PH"/>
          </w:rPr>
          <mc:AlternateContent>
            <mc:Choice Requires="wps">
              <w:drawing>
                <wp:anchor distT="4294967294" distB="4294967294" distL="114300" distR="114300" simplePos="0" relativeHeight="251658250" behindDoc="0" locked="0" layoutInCell="1" allowOverlap="1" wp14:anchorId="67C3B0CA" wp14:editId="4CD57203">
                  <wp:simplePos x="0" y="0"/>
                  <wp:positionH relativeFrom="page">
                    <wp:posOffset>-66675</wp:posOffset>
                  </wp:positionH>
                  <wp:positionV relativeFrom="paragraph">
                    <wp:posOffset>44450</wp:posOffset>
                  </wp:positionV>
                  <wp:extent cx="7880350" cy="0"/>
                  <wp:effectExtent l="0" t="19050" r="25400" b="19050"/>
                  <wp:wrapNone/>
                  <wp:docPr id="1457804680" name="Straight Connector 14578046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880350" cy="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55417DD5" id="Straight Connector 1457804680" o:spid="_x0000_s1026" style="position:absolute;z-index:251658250;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margin;mso-height-relative:page" from="-5.25pt,3.5pt" to="615.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" strokeweight="3pt">
                  <v:stroke linestyle="thinThin"/>
                  <o:lock v:ext="edit" shapetype="f"/>
                  <w10:wrap anchorx="page"/>
                </v:line>
              </w:pict>
            </mc:Fallback>
          </mc:AlternateContent>
        </w:r>
        <w:r w:rsidR="00E74CEB">
          <w:rPr>
            <w:noProof/>
            <w:lang w:val="en-PH" w:eastAsia="en-PH"/>
          </w:rPr>
          <mc:AlternateContent>
            <mc:Choice Requires="wps">
              <w:drawing>
                <wp:anchor distT="0" distB="0" distL="114298" distR="114298" simplePos="0" relativeHeight="251658246" behindDoc="0" locked="0" layoutInCell="1" allowOverlap="1" wp14:anchorId="6E41DF21" wp14:editId="1A57E5AE">
                  <wp:simplePos x="0" y="0"/>
                  <wp:positionH relativeFrom="column">
                    <wp:posOffset>5781040</wp:posOffset>
                  </wp:positionH>
                  <wp:positionV relativeFrom="paragraph">
                    <wp:posOffset>-443230</wp:posOffset>
                  </wp:positionV>
                  <wp:extent cx="0" cy="10201910"/>
                  <wp:effectExtent l="19050" t="0" r="19050" b="27940"/>
                  <wp:wrapNone/>
                  <wp:docPr id="113937018" name="Straight Connector 1139370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20191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4593429F" id="Straight Connector 113937018" o:spid="_x0000_s1026" style="position:absolute;z-index:25165824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margin" from="455.2pt,-34.9pt" to="455.2pt,7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" strokeweight="3pt">
                  <v:stroke linestyle="thinThin"/>
                  <o:lock v:ext="edit" shapetype="f"/>
                </v:line>
              </w:pict>
            </mc:Fallback>
          </mc:AlternateContent>
        </w:r>
        <w:r w:rsidR="00E74CEB">
          <w:rPr>
            <w:noProof/>
            <w:lang w:val="en-PH" w:eastAsia="en-PH"/>
          </w:rPr>
          <mc:AlternateContent>
            <mc:Choice Requires="wps">
              <w:drawing>
                <wp:anchor distT="0" distB="0" distL="114298" distR="114298" simplePos="0" relativeHeight="251658247" behindDoc="0" locked="0" layoutInCell="1" allowOverlap="1" wp14:anchorId="2AAFFADD" wp14:editId="263BBC60">
                  <wp:simplePos x="0" y="0"/>
                  <wp:positionH relativeFrom="column">
                    <wp:posOffset>-304800</wp:posOffset>
                  </wp:positionH>
                  <wp:positionV relativeFrom="paragraph">
                    <wp:posOffset>-461010</wp:posOffset>
                  </wp:positionV>
                  <wp:extent cx="0" cy="10249535"/>
                  <wp:effectExtent l="19050" t="0" r="19050" b="37465"/>
                  <wp:wrapNone/>
                  <wp:docPr id="483179656" name="Straight Connector 4831796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249535"/>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5DA0022" id="Straight Connector 483179656" o:spid="_x0000_s1026" style="position:absolute;z-index:251658247;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4pt,-36.3pt" to="-24pt,7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" strokeweight="3pt">
                  <v:stroke linestyle="thinThin"/>
                  <o:lock v:ext="edit" shapetype="f"/>
                </v:line>
              </w:pict>
            </mc:Fallback>
          </mc:AlternateContent>
        </w:r>
        <w:r w:rsidR="005C25AA" w:rsidRPr="00F22B87">
          <w:rPr>
            <w:noProof/>
          </w:rPr>
          <w:drawing>
            <wp:anchor distT="0" distB="0" distL="114300" distR="114300" simplePos="0" relativeHeight="251658248" behindDoc="1" locked="0" layoutInCell="1" allowOverlap="1" wp14:anchorId="3FFF2594" wp14:editId="3A51705D">
              <wp:simplePos x="0" y="0"/>
              <wp:positionH relativeFrom="column">
                <wp:posOffset>5190490</wp:posOffset>
              </wp:positionH>
              <wp:positionV relativeFrom="paragraph">
                <wp:posOffset>85090</wp:posOffset>
              </wp:positionV>
              <wp:extent cx="561975" cy="561975"/>
              <wp:effectExtent l="0" t="0" r="9525" b="9525"/>
              <wp:wrapNone/>
              <wp:docPr id="1042552407" name="Picture 104255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CEAT.png"/>
                      <pic:cNvPicPr/>
                    </pic:nvPicPr>
                    <pic:blipFill>
                      <a:blip r:embed="rId1"/>
                      <a:stretch>
                        <a:fillRect/>
                      </a:stretch>
                    </pic:blipFill>
                    <pic:spPr>
                      <a:xfrm>
                        <a:off x="0" y="0"/>
                        <a:ext cx="561975" cy="561975"/>
                      </a:xfrm>
                      <a:prstGeom prst="rect">
                        <a:avLst/>
                      </a:prstGeom>
                    </pic:spPr>
                  </pic:pic>
                </a:graphicData>
              </a:graphic>
              <wp14:sizeRelH relativeFrom="page">
                <wp14:pctWidth>0</wp14:pctWidth>
              </wp14:sizeRelH>
              <wp14:sizeRelV relativeFrom="page">
                <wp14:pctHeight>0</wp14:pctHeight>
              </wp14:sizeRelV>
            </wp:anchor>
          </w:drawing>
        </w:r>
        <w:r w:rsidR="005C25AA" w:rsidRPr="00F22B87">
          <w:rPr>
            <w:noProof/>
          </w:rPr>
          <w:drawing>
            <wp:anchor distT="0" distB="0" distL="114300" distR="114300" simplePos="0" relativeHeight="251658249" behindDoc="1" locked="0" layoutInCell="1" allowOverlap="1" wp14:anchorId="61507234" wp14:editId="663A2D99">
              <wp:simplePos x="0" y="0"/>
              <wp:positionH relativeFrom="column">
                <wp:posOffset>-276225</wp:posOffset>
              </wp:positionH>
              <wp:positionV relativeFrom="paragraph">
                <wp:posOffset>95250</wp:posOffset>
              </wp:positionV>
              <wp:extent cx="552450" cy="552450"/>
              <wp:effectExtent l="0" t="0" r="0" b="0"/>
              <wp:wrapNone/>
              <wp:docPr id="1042552408" name="Picture 104255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margin">
                <wp14:pctWidth>0</wp14:pctWidth>
              </wp14:sizeRelH>
              <wp14:sizeRelV relativeFrom="margin">
                <wp14:pctHeight>0</wp14:pctHeight>
              </wp14:sizeRelV>
            </wp:anchor>
          </w:drawing>
        </w:r>
        <w:r w:rsidR="005C25AA" w:rsidRPr="00F16DD0">
          <w:rPr>
            <w:noProof/>
          </w:rPr>
          <mc:AlternateContent>
            <mc:Choice Requires="wpg">
              <w:drawing>
                <wp:anchor distT="0" distB="0" distL="114300" distR="114300" simplePos="0" relativeHeight="251658259" behindDoc="0" locked="0" layoutInCell="1" allowOverlap="1" wp14:anchorId="60F43852" wp14:editId="0648F865">
                  <wp:simplePos x="0" y="0"/>
                  <wp:positionH relativeFrom="margin">
                    <wp:posOffset>333375</wp:posOffset>
                  </wp:positionH>
                  <wp:positionV relativeFrom="paragraph">
                    <wp:posOffset>47625</wp:posOffset>
                  </wp:positionV>
                  <wp:extent cx="4947285" cy="952500"/>
                  <wp:effectExtent l="0" t="0" r="0" b="0"/>
                  <wp:wrapNone/>
                  <wp:docPr id="1170281357" name="Group 1170281357"/>
                  <wp:cNvGraphicFramePr/>
                  <a:graphic xmlns:a="http://schemas.openxmlformats.org/drawingml/2006/main">
                    <a:graphicData uri="http://schemas.microsoft.com/office/word/2010/wordprocessingGroup">
                      <wpg:wgp>
                        <wpg:cNvGrpSpPr/>
                        <wpg:grpSpPr>
                          <a:xfrm>
                            <a:off x="0" y="0"/>
                            <a:ext cx="4947285" cy="952500"/>
                            <a:chOff x="2" y="0"/>
                            <a:chExt cx="9617141" cy="652946"/>
                          </a:xfrm>
                        </wpg:grpSpPr>
                        <wps:wsp>
                          <wps:cNvPr id="197947162" name="Straight Arrow Connector 197947162"/>
                          <wps:cNvCnPr>
                            <a:cxnSpLocks noChangeShapeType="1"/>
                          </wps:cNvCnPr>
                          <wps:spPr bwMode="auto">
                            <a:xfrm flipH="1">
                              <a:off x="182312" y="387285"/>
                              <a:ext cx="9267106" cy="1"/>
                            </a:xfrm>
                            <a:prstGeom prst="straightConnector1">
                              <a:avLst/>
                            </a:prstGeom>
                            <a:ln w="28575">
                              <a:solidFill>
                                <a:srgbClr val="FF9300"/>
                              </a:solidFill>
                              <a:headEnd/>
                              <a:tailEnd/>
                            </a:ln>
                            <a:effectLst/>
                          </wps:spPr>
                          <wps:style>
                            <a:lnRef idx="3">
                              <a:schemeClr val="accent2"/>
                            </a:lnRef>
                            <a:fillRef idx="0">
                              <a:schemeClr val="accent2"/>
                            </a:fillRef>
                            <a:effectRef idx="2">
                              <a:schemeClr val="accent2"/>
                            </a:effectRef>
                            <a:fontRef idx="minor">
                              <a:schemeClr val="tx1"/>
                            </a:fontRef>
                          </wps:style>
                          <wps:bodyPr/>
                        </wps:wsp>
                        <wps:wsp>
                          <wps:cNvPr id="2120190557" name="Text Box 2120190557"/>
                          <wps:cNvSpPr txBox="1"/>
                          <wps:spPr>
                            <a:xfrm>
                              <a:off x="2" y="0"/>
                              <a:ext cx="9617141" cy="652946"/>
                            </a:xfrm>
                            <a:prstGeom prst="rect">
                              <a:avLst/>
                            </a:prstGeom>
                            <a:noFill/>
                            <a:ln w="6350">
                              <a:noFill/>
                            </a:ln>
                          </wps:spPr>
                          <wps:txbx>
                            <w:txbxContent>
                              <w:p w14:paraId="35B4786E" w14:textId="77777777" w:rsidR="005C25AA" w:rsidRPr="00F16DD0" w:rsidRDefault="005C25AA" w:rsidP="00F22B87">
                                <w:pPr>
                                  <w:spacing w:after="0" w:line="240" w:lineRule="auto"/>
                                  <w:rPr>
                                    <w:rFonts w:ascii="Century Gothic" w:hAnsi="Century Gothic"/>
                                    <w:color w:val="000000" w:themeColor="text1"/>
                                    <w:sz w:val="12"/>
                                    <w:szCs w:val="12"/>
                                  </w:rPr>
                                </w:pPr>
                                <w:r w:rsidRPr="00F16DD0">
                                  <w:rPr>
                                    <w:rFonts w:ascii="Century Gothic" w:hAnsi="Century Gothic"/>
                                    <w:color w:val="000000" w:themeColor="text1"/>
                                    <w:sz w:val="12"/>
                                    <w:szCs w:val="12"/>
                                  </w:rPr>
                                  <w:t>Republic of the Philippines</w:t>
                                </w:r>
                              </w:p>
                              <w:p w14:paraId="677CF24B" w14:textId="77777777" w:rsidR="005C25AA" w:rsidRPr="00F22B87" w:rsidRDefault="005C25AA" w:rsidP="00F22B87">
                                <w:pPr>
                                  <w:spacing w:after="0" w:line="240" w:lineRule="auto"/>
                                  <w:rPr>
                                    <w:rFonts w:ascii="Century Gothic" w:hAnsi="Century Gothic" w:cs="Arial"/>
                                    <w:b/>
                                    <w:caps/>
                                    <w:sz w:val="18"/>
                                    <w:szCs w:val="14"/>
                                  </w:rPr>
                                </w:pPr>
                                <w:r w:rsidRPr="00F22B87">
                                  <w:rPr>
                                    <w:rFonts w:ascii="Century Gothic" w:hAnsi="Century Gothic" w:cs="Arial"/>
                                    <w:b/>
                                    <w:caps/>
                                    <w:sz w:val="18"/>
                                    <w:szCs w:val="14"/>
                                  </w:rPr>
                                  <w:t>RIZAL TECHNOLOGICAL UNIVERSITY</w:t>
                                </w:r>
                              </w:p>
                              <w:p w14:paraId="3F681B63" w14:textId="77777777" w:rsidR="005C25AA" w:rsidRPr="00F16DD0" w:rsidRDefault="005C25AA" w:rsidP="00F22B87">
                                <w:pPr>
                                  <w:spacing w:after="0" w:line="240" w:lineRule="auto"/>
                                  <w:rPr>
                                    <w:rFonts w:ascii="Century Gothic" w:hAnsi="Century Gothic" w:cs="Arial"/>
                                    <w:b/>
                                    <w:caps/>
                                    <w:sz w:val="10"/>
                                    <w:szCs w:val="10"/>
                                  </w:rPr>
                                </w:pPr>
                                <w:r w:rsidRPr="00F16DD0">
                                  <w:rPr>
                                    <w:rFonts w:ascii="Century Gothic" w:hAnsi="Century Gothic"/>
                                    <w:color w:val="000000" w:themeColor="text1"/>
                                    <w:sz w:val="10"/>
                                    <w:szCs w:val="10"/>
                                  </w:rPr>
                                  <w:t>Cities of Mandaluyong and Pasig</w:t>
                                </w:r>
                              </w:p>
                              <w:p w14:paraId="17EF6D46" w14:textId="77777777" w:rsidR="005C25AA" w:rsidRPr="00F16DD0" w:rsidRDefault="005C25AA" w:rsidP="00F22B87">
                                <w:pPr>
                                  <w:spacing w:after="0" w:line="240" w:lineRule="auto"/>
                                  <w:rPr>
                                    <w:rFonts w:ascii="Century Gothic" w:hAnsi="Century Gothic" w:cs="Arial"/>
                                    <w:b/>
                                    <w:caps/>
                                    <w:sz w:val="24"/>
                                    <w:szCs w:val="24"/>
                                  </w:rPr>
                                </w:pPr>
                                <w:r w:rsidRPr="00F16DD0">
                                  <w:rPr>
                                    <w:rFonts w:ascii="Century Gothic" w:hAnsi="Century Gothic" w:cs="Arial"/>
                                    <w:b/>
                                    <w:caps/>
                                    <w:sz w:val="24"/>
                                    <w:szCs w:val="24"/>
                                  </w:rPr>
                                  <w:t>COLLEGE OF ENGINEERING</w:t>
                                </w:r>
                                <w:r>
                                  <w:rPr>
                                    <w:rFonts w:ascii="Century Gothic" w:hAnsi="Century Gothic" w:cs="Arial"/>
                                    <w:b/>
                                    <w:caps/>
                                    <w:sz w:val="24"/>
                                    <w:szCs w:val="24"/>
                                  </w:rPr>
                                  <w:t xml:space="preserve"> AND</w:t>
                                </w:r>
                                <w:r w:rsidRPr="00F16DD0">
                                  <w:rPr>
                                    <w:rFonts w:ascii="Century Gothic" w:hAnsi="Century Gothic" w:cs="Arial"/>
                                    <w:b/>
                                    <w:caps/>
                                    <w:sz w:val="24"/>
                                    <w:szCs w:val="24"/>
                                  </w:rPr>
                                  <w:t xml:space="preserve">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F43852" id="Group 1170281357" o:spid="_x0000_s1070" style="position:absolute;left:0;text-align:left;margin-left:26.25pt;margin-top:3.75pt;width:389.55pt;height:75pt;z-index:251658259;mso-position-horizontal-relative:margin;mso-width-relative:margin;mso-height-relative:margin" coordorigin="" coordsize="96171,6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">
                  <v:shapetype id="_x0000_t32" coordsize="21600,21600" o:spt="32" o:oned="t" path="m,l21600,21600e" filled="f">
                    <v:path arrowok="t" fillok="f" o:connecttype="none"/>
                    <o:lock v:ext="edit" shapetype="t"/>
                  </v:shapetype>
                  <v:shape id="Straight Arrow Connector 197947162" o:spid="_x0000_s1071" type="#_x0000_t32" style="position:absolute;left:1823;top:3872;width:926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" strokecolor="#ff9300" strokeweight="2.25pt"/>
                  <v:shapetype id="_x0000_t202" coordsize="21600,21600" o:spt="202" path="m,l,21600r21600,l21600,xe">
                    <v:stroke joinstyle="miter"/>
                    <v:path gradientshapeok="t" o:connecttype="rect"/>
                  </v:shapetype>
                  <v:shape id="Text Box 2120190557" o:spid="_x0000_s1072" type="#_x0000_t202" style="position:absolute;width:96171;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" filled="f" stroked="f" strokeweight=".5pt">
                    <v:textbox>
                      <w:txbxContent>
                        <w:p w14:paraId="35B4786E" w14:textId="77777777" w:rsidR="005C25AA" w:rsidRPr="00F16DD0" w:rsidRDefault="005C25AA" w:rsidP="00F22B87">
                          <w:pPr>
                            <w:spacing w:after="0" w:line="240" w:lineRule="auto"/>
                            <w:rPr>
                              <w:rFonts w:ascii="Century Gothic" w:hAnsi="Century Gothic"/>
                              <w:color w:val="000000" w:themeColor="text1"/>
                              <w:sz w:val="12"/>
                              <w:szCs w:val="12"/>
                            </w:rPr>
                          </w:pPr>
                          <w:r w:rsidRPr="00F16DD0">
                            <w:rPr>
                              <w:rFonts w:ascii="Century Gothic" w:hAnsi="Century Gothic"/>
                              <w:color w:val="000000" w:themeColor="text1"/>
                              <w:sz w:val="12"/>
                              <w:szCs w:val="12"/>
                            </w:rPr>
                            <w:t>Republic of the Philippines</w:t>
                          </w:r>
                        </w:p>
                        <w:p w14:paraId="677CF24B" w14:textId="77777777" w:rsidR="005C25AA" w:rsidRPr="00F22B87" w:rsidRDefault="005C25AA" w:rsidP="00F22B87">
                          <w:pPr>
                            <w:spacing w:after="0" w:line="240" w:lineRule="auto"/>
                            <w:rPr>
                              <w:rFonts w:ascii="Century Gothic" w:hAnsi="Century Gothic" w:cs="Arial"/>
                              <w:b/>
                              <w:caps/>
                              <w:sz w:val="18"/>
                              <w:szCs w:val="14"/>
                            </w:rPr>
                          </w:pPr>
                          <w:r w:rsidRPr="00F22B87">
                            <w:rPr>
                              <w:rFonts w:ascii="Century Gothic" w:hAnsi="Century Gothic" w:cs="Arial"/>
                              <w:b/>
                              <w:caps/>
                              <w:sz w:val="18"/>
                              <w:szCs w:val="14"/>
                            </w:rPr>
                            <w:t>RIZAL TECHNOLOGICAL UNIVERSITY</w:t>
                          </w:r>
                        </w:p>
                        <w:p w14:paraId="3F681B63" w14:textId="77777777" w:rsidR="005C25AA" w:rsidRPr="00F16DD0" w:rsidRDefault="005C25AA" w:rsidP="00F22B87">
                          <w:pPr>
                            <w:spacing w:after="0" w:line="240" w:lineRule="auto"/>
                            <w:rPr>
                              <w:rFonts w:ascii="Century Gothic" w:hAnsi="Century Gothic" w:cs="Arial"/>
                              <w:b/>
                              <w:caps/>
                              <w:sz w:val="10"/>
                              <w:szCs w:val="10"/>
                            </w:rPr>
                          </w:pPr>
                          <w:r w:rsidRPr="00F16DD0">
                            <w:rPr>
                              <w:rFonts w:ascii="Century Gothic" w:hAnsi="Century Gothic"/>
                              <w:color w:val="000000" w:themeColor="text1"/>
                              <w:sz w:val="10"/>
                              <w:szCs w:val="10"/>
                            </w:rPr>
                            <w:t>Cities of Mandaluyong and Pasig</w:t>
                          </w:r>
                        </w:p>
                        <w:p w14:paraId="17EF6D46" w14:textId="77777777" w:rsidR="005C25AA" w:rsidRPr="00F16DD0" w:rsidRDefault="005C25AA" w:rsidP="00F22B87">
                          <w:pPr>
                            <w:spacing w:after="0" w:line="240" w:lineRule="auto"/>
                            <w:rPr>
                              <w:rFonts w:ascii="Century Gothic" w:hAnsi="Century Gothic" w:cs="Arial"/>
                              <w:b/>
                              <w:caps/>
                              <w:sz w:val="24"/>
                              <w:szCs w:val="24"/>
                            </w:rPr>
                          </w:pPr>
                          <w:r w:rsidRPr="00F16DD0">
                            <w:rPr>
                              <w:rFonts w:ascii="Century Gothic" w:hAnsi="Century Gothic" w:cs="Arial"/>
                              <w:b/>
                              <w:caps/>
                              <w:sz w:val="24"/>
                              <w:szCs w:val="24"/>
                            </w:rPr>
                            <w:t>COLLEGE OF ENGINEERING</w:t>
                          </w:r>
                          <w:r>
                            <w:rPr>
                              <w:rFonts w:ascii="Century Gothic" w:hAnsi="Century Gothic" w:cs="Arial"/>
                              <w:b/>
                              <w:caps/>
                              <w:sz w:val="24"/>
                              <w:szCs w:val="24"/>
                            </w:rPr>
                            <w:t xml:space="preserve"> AND</w:t>
                          </w:r>
                          <w:r w:rsidRPr="00F16DD0">
                            <w:rPr>
                              <w:rFonts w:ascii="Century Gothic" w:hAnsi="Century Gothic" w:cs="Arial"/>
                              <w:b/>
                              <w:caps/>
                              <w:sz w:val="24"/>
                              <w:szCs w:val="24"/>
                            </w:rPr>
                            <w:t xml:space="preserve"> ARCHITECTURE</w:t>
                          </w:r>
                        </w:p>
                      </w:txbxContent>
                    </v:textbox>
                  </v:shape>
                  <w10:wrap anchorx="margin"/>
                </v:group>
              </w:pict>
            </mc:Fallback>
          </mc:AlternateContent>
        </w:r>
      </w:p>
      <w:p w14:paraId="3A9C875B" w14:textId="77777777" w:rsidR="005C25AA" w:rsidRDefault="005C25AA" w:rsidP="00A36480">
        <w:pPr>
          <w:pStyle w:val="Header"/>
          <w:tabs>
            <w:tab w:val="left" w:pos="8314"/>
          </w:tabs>
          <w:ind w:left="360"/>
        </w:pPr>
        <w:r>
          <w:tab/>
        </w:r>
        <w:r>
          <w:tab/>
        </w:r>
        <w:r>
          <w:tab/>
        </w:r>
        <w:r>
          <w:tab/>
        </w:r>
      </w:p>
      <w:p w14:paraId="22018919" w14:textId="77777777" w:rsidR="005C25AA" w:rsidRDefault="005C25AA" w:rsidP="00A36480">
        <w:pPr>
          <w:pStyle w:val="Header"/>
          <w:tabs>
            <w:tab w:val="left" w:pos="8314"/>
          </w:tabs>
          <w:ind w:left="360"/>
        </w:pPr>
        <w:r>
          <w:rPr>
            <w:noProof/>
            <w:lang w:val="en-PH" w:eastAsia="en-PH"/>
          </w:rPr>
          <mc:AlternateContent>
            <mc:Choice Requires="wps">
              <w:drawing>
                <wp:anchor distT="4294967294" distB="4294967294" distL="114300" distR="114300" simplePos="0" relativeHeight="251658251" behindDoc="0" locked="0" layoutInCell="1" allowOverlap="1" wp14:anchorId="269A9995" wp14:editId="59B76097">
                  <wp:simplePos x="0" y="0"/>
                  <wp:positionH relativeFrom="column">
                    <wp:posOffset>-1360170</wp:posOffset>
                  </wp:positionH>
                  <wp:positionV relativeFrom="paragraph">
                    <wp:posOffset>184150</wp:posOffset>
                  </wp:positionV>
                  <wp:extent cx="7880350" cy="0"/>
                  <wp:effectExtent l="0" t="19050" r="25400" b="19050"/>
                  <wp:wrapNone/>
                  <wp:docPr id="646507538" name="Straight Connector 6465075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880350" cy="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224D8097" id="Straight Connector 646507538" o:spid="_x0000_s1026" style="position:absolute;z-index:251658251;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07.1pt,14.5pt" to="513.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" strokeweight="3pt">
                  <v:stroke linestyle="thinThin"/>
                  <o:lock v:ext="edit" shapetype="f"/>
                </v:line>
              </w:pict>
            </mc:Fallback>
          </mc:AlternateContent>
        </w:r>
      </w:p>
      <w:p w14:paraId="2FF55229" w14:textId="77777777" w:rsidR="005C25AA" w:rsidRPr="00A36480" w:rsidRDefault="005F795B" w:rsidP="00A36480">
        <w:pPr>
          <w:pStyle w:val="Header"/>
          <w:tabs>
            <w:tab w:val="left" w:pos="8314"/>
          </w:tabs>
          <w:ind w:left="360"/>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CC48E" w14:textId="77777777" w:rsidR="005C25AA" w:rsidRDefault="005C25AA">
    <w:pPr>
      <w:pStyle w:val="Header"/>
      <w:ind w:left="360"/>
    </w:pPr>
    <w:r w:rsidRPr="00F22B87">
      <w:rPr>
        <w:noProof/>
      </w:rPr>
      <w:drawing>
        <wp:anchor distT="0" distB="0" distL="114300" distR="114300" simplePos="0" relativeHeight="251658253" behindDoc="1" locked="0" layoutInCell="1" allowOverlap="1" wp14:anchorId="183CA1DB" wp14:editId="691A1510">
          <wp:simplePos x="0" y="0"/>
          <wp:positionH relativeFrom="column">
            <wp:posOffset>5190490</wp:posOffset>
          </wp:positionH>
          <wp:positionV relativeFrom="paragraph">
            <wp:posOffset>85090</wp:posOffset>
          </wp:positionV>
          <wp:extent cx="561975" cy="561975"/>
          <wp:effectExtent l="0" t="0" r="9525" b="9525"/>
          <wp:wrapNone/>
          <wp:docPr id="1042552409" name="Picture 104255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CEAT.png"/>
                  <pic:cNvPicPr/>
                </pic:nvPicPr>
                <pic:blipFill>
                  <a:blip r:embed="rId1"/>
                  <a:stretch>
                    <a:fillRect/>
                  </a:stretch>
                </pic:blipFill>
                <pic:spPr>
                  <a:xfrm>
                    <a:off x="0" y="0"/>
                    <a:ext cx="561975" cy="561975"/>
                  </a:xfrm>
                  <a:prstGeom prst="rect">
                    <a:avLst/>
                  </a:prstGeom>
                </pic:spPr>
              </pic:pic>
            </a:graphicData>
          </a:graphic>
          <wp14:sizeRelH relativeFrom="page">
            <wp14:pctWidth>0</wp14:pctWidth>
          </wp14:sizeRelH>
          <wp14:sizeRelV relativeFrom="page">
            <wp14:pctHeight>0</wp14:pctHeight>
          </wp14:sizeRelV>
        </wp:anchor>
      </w:drawing>
    </w:r>
    <w:r w:rsidRPr="00F22B87">
      <w:rPr>
        <w:noProof/>
      </w:rPr>
      <w:drawing>
        <wp:anchor distT="0" distB="0" distL="114300" distR="114300" simplePos="0" relativeHeight="251658254" behindDoc="1" locked="0" layoutInCell="1" allowOverlap="1" wp14:anchorId="28A70418" wp14:editId="2A54DB2C">
          <wp:simplePos x="0" y="0"/>
          <wp:positionH relativeFrom="column">
            <wp:posOffset>-276225</wp:posOffset>
          </wp:positionH>
          <wp:positionV relativeFrom="paragraph">
            <wp:posOffset>95250</wp:posOffset>
          </wp:positionV>
          <wp:extent cx="552450" cy="552450"/>
          <wp:effectExtent l="0" t="0" r="0" b="0"/>
          <wp:wrapNone/>
          <wp:docPr id="1042552410" name="Picture 104255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margin">
            <wp14:pctWidth>0</wp14:pctWidth>
          </wp14:sizeRelH>
          <wp14:sizeRelV relativeFrom="margin">
            <wp14:pctHeight>0</wp14:pctHeight>
          </wp14:sizeRelV>
        </wp:anchor>
      </w:drawing>
    </w:r>
    <w:r w:rsidRPr="00F16DD0">
      <w:rPr>
        <w:noProof/>
      </w:rPr>
      <mc:AlternateContent>
        <mc:Choice Requires="wpg">
          <w:drawing>
            <wp:anchor distT="0" distB="0" distL="114300" distR="114300" simplePos="0" relativeHeight="251658260" behindDoc="0" locked="0" layoutInCell="1" allowOverlap="1" wp14:anchorId="1468E148" wp14:editId="169746C6">
              <wp:simplePos x="0" y="0"/>
              <wp:positionH relativeFrom="margin">
                <wp:posOffset>333375</wp:posOffset>
              </wp:positionH>
              <wp:positionV relativeFrom="paragraph">
                <wp:posOffset>47625</wp:posOffset>
              </wp:positionV>
              <wp:extent cx="4947285" cy="952500"/>
              <wp:effectExtent l="0" t="0" r="0" b="0"/>
              <wp:wrapNone/>
              <wp:docPr id="380705532" name="Group 380705532"/>
              <wp:cNvGraphicFramePr/>
              <a:graphic xmlns:a="http://schemas.openxmlformats.org/drawingml/2006/main">
                <a:graphicData uri="http://schemas.microsoft.com/office/word/2010/wordprocessingGroup">
                  <wpg:wgp>
                    <wpg:cNvGrpSpPr/>
                    <wpg:grpSpPr>
                      <a:xfrm>
                        <a:off x="0" y="0"/>
                        <a:ext cx="4947285" cy="952500"/>
                        <a:chOff x="2" y="0"/>
                        <a:chExt cx="9617141" cy="652946"/>
                      </a:xfrm>
                    </wpg:grpSpPr>
                    <wps:wsp>
                      <wps:cNvPr id="39860800" name="Straight Arrow Connector 39860800"/>
                      <wps:cNvCnPr>
                        <a:cxnSpLocks noChangeShapeType="1"/>
                      </wps:cNvCnPr>
                      <wps:spPr bwMode="auto">
                        <a:xfrm flipH="1">
                          <a:off x="182312" y="387285"/>
                          <a:ext cx="9267106" cy="1"/>
                        </a:xfrm>
                        <a:prstGeom prst="straightConnector1">
                          <a:avLst/>
                        </a:prstGeom>
                        <a:ln w="28575">
                          <a:solidFill>
                            <a:srgbClr val="FF9300"/>
                          </a:solidFill>
                          <a:headEnd/>
                          <a:tailEnd/>
                        </a:ln>
                        <a:effectLst/>
                      </wps:spPr>
                      <wps:style>
                        <a:lnRef idx="3">
                          <a:schemeClr val="accent2"/>
                        </a:lnRef>
                        <a:fillRef idx="0">
                          <a:schemeClr val="accent2"/>
                        </a:fillRef>
                        <a:effectRef idx="2">
                          <a:schemeClr val="accent2"/>
                        </a:effectRef>
                        <a:fontRef idx="minor">
                          <a:schemeClr val="tx1"/>
                        </a:fontRef>
                      </wps:style>
                      <wps:bodyPr/>
                    </wps:wsp>
                    <wps:wsp>
                      <wps:cNvPr id="730152997" name="Text Box 730152997"/>
                      <wps:cNvSpPr txBox="1"/>
                      <wps:spPr>
                        <a:xfrm>
                          <a:off x="2" y="0"/>
                          <a:ext cx="9617141" cy="652946"/>
                        </a:xfrm>
                        <a:prstGeom prst="rect">
                          <a:avLst/>
                        </a:prstGeom>
                        <a:noFill/>
                        <a:ln w="6350">
                          <a:noFill/>
                        </a:ln>
                      </wps:spPr>
                      <wps:txbx>
                        <w:txbxContent>
                          <w:p w14:paraId="46D26833" w14:textId="77777777" w:rsidR="005C25AA" w:rsidRPr="00F16DD0" w:rsidRDefault="005C25AA">
                            <w:pPr>
                              <w:spacing w:after="0" w:line="240" w:lineRule="auto"/>
                              <w:rPr>
                                <w:rFonts w:ascii="Century Gothic" w:hAnsi="Century Gothic"/>
                                <w:color w:val="000000" w:themeColor="text1"/>
                                <w:sz w:val="12"/>
                                <w:szCs w:val="12"/>
                              </w:rPr>
                            </w:pPr>
                            <w:r w:rsidRPr="00F16DD0">
                              <w:rPr>
                                <w:rFonts w:ascii="Century Gothic" w:hAnsi="Century Gothic"/>
                                <w:color w:val="000000" w:themeColor="text1"/>
                                <w:sz w:val="12"/>
                                <w:szCs w:val="12"/>
                              </w:rPr>
                              <w:t>Republic of the Philippines</w:t>
                            </w:r>
                          </w:p>
                          <w:p w14:paraId="10F4562E" w14:textId="77777777" w:rsidR="005C25AA" w:rsidRPr="00F22B87" w:rsidRDefault="005C25AA">
                            <w:pPr>
                              <w:spacing w:after="0" w:line="240" w:lineRule="auto"/>
                              <w:rPr>
                                <w:rFonts w:ascii="Century Gothic" w:hAnsi="Century Gothic" w:cs="Arial"/>
                                <w:b/>
                                <w:caps/>
                                <w:sz w:val="18"/>
                                <w:szCs w:val="14"/>
                              </w:rPr>
                            </w:pPr>
                            <w:r w:rsidRPr="00F22B87">
                              <w:rPr>
                                <w:rFonts w:ascii="Century Gothic" w:hAnsi="Century Gothic" w:cs="Arial"/>
                                <w:b/>
                                <w:caps/>
                                <w:sz w:val="18"/>
                                <w:szCs w:val="14"/>
                              </w:rPr>
                              <w:t>RIZAL TECHNOLOGICAL UNIVERSITY</w:t>
                            </w:r>
                          </w:p>
                          <w:p w14:paraId="089ADA89" w14:textId="77777777" w:rsidR="005C25AA" w:rsidRPr="00F16DD0" w:rsidRDefault="005C25AA">
                            <w:pPr>
                              <w:spacing w:after="0" w:line="240" w:lineRule="auto"/>
                              <w:rPr>
                                <w:rFonts w:ascii="Century Gothic" w:hAnsi="Century Gothic" w:cs="Arial"/>
                                <w:b/>
                                <w:caps/>
                                <w:sz w:val="10"/>
                                <w:szCs w:val="10"/>
                              </w:rPr>
                            </w:pPr>
                            <w:r w:rsidRPr="00F16DD0">
                              <w:rPr>
                                <w:rFonts w:ascii="Century Gothic" w:hAnsi="Century Gothic"/>
                                <w:color w:val="000000" w:themeColor="text1"/>
                                <w:sz w:val="10"/>
                                <w:szCs w:val="10"/>
                              </w:rPr>
                              <w:t>Cities of Mandaluyong and Pasig</w:t>
                            </w:r>
                          </w:p>
                          <w:p w14:paraId="37BE799C" w14:textId="77777777" w:rsidR="005C25AA" w:rsidRPr="00F16DD0" w:rsidRDefault="005C25AA">
                            <w:pPr>
                              <w:spacing w:after="0" w:line="240" w:lineRule="auto"/>
                              <w:rPr>
                                <w:rFonts w:ascii="Century Gothic" w:hAnsi="Century Gothic" w:cs="Arial"/>
                                <w:b/>
                                <w:caps/>
                                <w:sz w:val="24"/>
                                <w:szCs w:val="24"/>
                              </w:rPr>
                            </w:pPr>
                            <w:r w:rsidRPr="00F16DD0">
                              <w:rPr>
                                <w:rFonts w:ascii="Century Gothic" w:hAnsi="Century Gothic" w:cs="Arial"/>
                                <w:b/>
                                <w:caps/>
                                <w:sz w:val="24"/>
                                <w:szCs w:val="24"/>
                              </w:rPr>
                              <w:t>COLLEGE OF ENGINEERING</w:t>
                            </w:r>
                            <w:r>
                              <w:rPr>
                                <w:rFonts w:ascii="Century Gothic" w:hAnsi="Century Gothic" w:cs="Arial"/>
                                <w:b/>
                                <w:caps/>
                                <w:sz w:val="24"/>
                                <w:szCs w:val="24"/>
                              </w:rPr>
                              <w:t xml:space="preserve"> AND</w:t>
                            </w:r>
                            <w:r w:rsidRPr="00F16DD0">
                              <w:rPr>
                                <w:rFonts w:ascii="Century Gothic" w:hAnsi="Century Gothic" w:cs="Arial"/>
                                <w:b/>
                                <w:caps/>
                                <w:sz w:val="24"/>
                                <w:szCs w:val="24"/>
                              </w:rPr>
                              <w:t xml:space="preserve">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8E148" id="Group 380705532" o:spid="_x0000_s1073" style="position:absolute;left:0;text-align:left;margin-left:26.25pt;margin-top:3.75pt;width:389.55pt;height:75pt;z-index:251658260;mso-position-horizontal-relative:margin;mso-width-relative:margin;mso-height-relative:margin" coordorigin="" coordsize="96171,6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">
              <v:shapetype id="_x0000_t32" coordsize="21600,21600" o:spt="32" o:oned="t" path="m,l21600,21600e" filled="f">
                <v:path arrowok="t" fillok="f" o:connecttype="none"/>
                <o:lock v:ext="edit" shapetype="t"/>
              </v:shapetype>
              <v:shape id="Straight Arrow Connector 39860800" o:spid="_x0000_s1074" type="#_x0000_t32" style="position:absolute;left:1823;top:3872;width:926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" strokecolor="#ff9300" strokeweight="2.25pt"/>
              <v:shapetype id="_x0000_t202" coordsize="21600,21600" o:spt="202" path="m,l,21600r21600,l21600,xe">
                <v:stroke joinstyle="miter"/>
                <v:path gradientshapeok="t" o:connecttype="rect"/>
              </v:shapetype>
              <v:shape id="Text Box 730152997" o:spid="_x0000_s1075" type="#_x0000_t202" style="position:absolute;width:96171;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" filled="f" stroked="f" strokeweight=".5pt">
                <v:textbox>
                  <w:txbxContent>
                    <w:p w14:paraId="46D26833" w14:textId="77777777" w:rsidR="005C25AA" w:rsidRPr="00F16DD0" w:rsidRDefault="005C25AA">
                      <w:pPr>
                        <w:spacing w:after="0" w:line="240" w:lineRule="auto"/>
                        <w:rPr>
                          <w:rFonts w:ascii="Century Gothic" w:hAnsi="Century Gothic"/>
                          <w:color w:val="000000" w:themeColor="text1"/>
                          <w:sz w:val="12"/>
                          <w:szCs w:val="12"/>
                        </w:rPr>
                      </w:pPr>
                      <w:r w:rsidRPr="00F16DD0">
                        <w:rPr>
                          <w:rFonts w:ascii="Century Gothic" w:hAnsi="Century Gothic"/>
                          <w:color w:val="000000" w:themeColor="text1"/>
                          <w:sz w:val="12"/>
                          <w:szCs w:val="12"/>
                        </w:rPr>
                        <w:t>Republic of the Philippines</w:t>
                      </w:r>
                    </w:p>
                    <w:p w14:paraId="10F4562E" w14:textId="77777777" w:rsidR="005C25AA" w:rsidRPr="00F22B87" w:rsidRDefault="005C25AA">
                      <w:pPr>
                        <w:spacing w:after="0" w:line="240" w:lineRule="auto"/>
                        <w:rPr>
                          <w:rFonts w:ascii="Century Gothic" w:hAnsi="Century Gothic" w:cs="Arial"/>
                          <w:b/>
                          <w:caps/>
                          <w:sz w:val="18"/>
                          <w:szCs w:val="14"/>
                        </w:rPr>
                      </w:pPr>
                      <w:r w:rsidRPr="00F22B87">
                        <w:rPr>
                          <w:rFonts w:ascii="Century Gothic" w:hAnsi="Century Gothic" w:cs="Arial"/>
                          <w:b/>
                          <w:caps/>
                          <w:sz w:val="18"/>
                          <w:szCs w:val="14"/>
                        </w:rPr>
                        <w:t>RIZAL TECHNOLOGICAL UNIVERSITY</w:t>
                      </w:r>
                    </w:p>
                    <w:p w14:paraId="089ADA89" w14:textId="77777777" w:rsidR="005C25AA" w:rsidRPr="00F16DD0" w:rsidRDefault="005C25AA">
                      <w:pPr>
                        <w:spacing w:after="0" w:line="240" w:lineRule="auto"/>
                        <w:rPr>
                          <w:rFonts w:ascii="Century Gothic" w:hAnsi="Century Gothic" w:cs="Arial"/>
                          <w:b/>
                          <w:caps/>
                          <w:sz w:val="10"/>
                          <w:szCs w:val="10"/>
                        </w:rPr>
                      </w:pPr>
                      <w:r w:rsidRPr="00F16DD0">
                        <w:rPr>
                          <w:rFonts w:ascii="Century Gothic" w:hAnsi="Century Gothic"/>
                          <w:color w:val="000000" w:themeColor="text1"/>
                          <w:sz w:val="10"/>
                          <w:szCs w:val="10"/>
                        </w:rPr>
                        <w:t>Cities of Mandaluyong and Pasig</w:t>
                      </w:r>
                    </w:p>
                    <w:p w14:paraId="37BE799C" w14:textId="77777777" w:rsidR="005C25AA" w:rsidRPr="00F16DD0" w:rsidRDefault="005C25AA">
                      <w:pPr>
                        <w:spacing w:after="0" w:line="240" w:lineRule="auto"/>
                        <w:rPr>
                          <w:rFonts w:ascii="Century Gothic" w:hAnsi="Century Gothic" w:cs="Arial"/>
                          <w:b/>
                          <w:caps/>
                          <w:sz w:val="24"/>
                          <w:szCs w:val="24"/>
                        </w:rPr>
                      </w:pPr>
                      <w:r w:rsidRPr="00F16DD0">
                        <w:rPr>
                          <w:rFonts w:ascii="Century Gothic" w:hAnsi="Century Gothic" w:cs="Arial"/>
                          <w:b/>
                          <w:caps/>
                          <w:sz w:val="24"/>
                          <w:szCs w:val="24"/>
                        </w:rPr>
                        <w:t>COLLEGE OF ENGINEERING</w:t>
                      </w:r>
                      <w:r>
                        <w:rPr>
                          <w:rFonts w:ascii="Century Gothic" w:hAnsi="Century Gothic" w:cs="Arial"/>
                          <w:b/>
                          <w:caps/>
                          <w:sz w:val="24"/>
                          <w:szCs w:val="24"/>
                        </w:rPr>
                        <w:t xml:space="preserve"> AND</w:t>
                      </w:r>
                      <w:r w:rsidRPr="00F16DD0">
                        <w:rPr>
                          <w:rFonts w:ascii="Century Gothic" w:hAnsi="Century Gothic" w:cs="Arial"/>
                          <w:b/>
                          <w:caps/>
                          <w:sz w:val="24"/>
                          <w:szCs w:val="24"/>
                        </w:rPr>
                        <w:t xml:space="preserve"> ARCHITECTURE</w:t>
                      </w:r>
                    </w:p>
                  </w:txbxContent>
                </v:textbox>
              </v:shape>
              <w10:wrap anchorx="margin"/>
            </v:group>
          </w:pict>
        </mc:Fallback>
      </mc:AlternateContent>
    </w:r>
    <w:r>
      <w:rPr>
        <w:noProof/>
        <w:lang w:val="en-PH" w:eastAsia="en-PH"/>
      </w:rPr>
      <mc:AlternateContent>
        <mc:Choice Requires="wps">
          <w:drawing>
            <wp:anchor distT="4294967294" distB="4294967294" distL="114300" distR="114300" simplePos="0" relativeHeight="251658255" behindDoc="0" locked="0" layoutInCell="1" allowOverlap="1" wp14:anchorId="4482D593" wp14:editId="6A48325B">
              <wp:simplePos x="0" y="0"/>
              <wp:positionH relativeFrom="page">
                <wp:align>right</wp:align>
              </wp:positionH>
              <wp:positionV relativeFrom="paragraph">
                <wp:posOffset>34925</wp:posOffset>
              </wp:positionV>
              <wp:extent cx="7880350" cy="0"/>
              <wp:effectExtent l="0" t="19050" r="25400" b="1905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880350" cy="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78394C46" id="Straight Connector 11" o:spid="_x0000_s1026" style="position:absolute;z-index:251658255;visibility:visible;mso-wrap-style:square;mso-width-percent:0;mso-height-percent:0;mso-wrap-distance-left:9pt;mso-wrap-distance-top:-6e-5mm;mso-wrap-distance-right:9pt;mso-wrap-distance-bottom:-6e-5mm;mso-position-horizontal:right;mso-position-horizontal-relative:page;mso-position-vertical:absolute;mso-position-vertical-relative:text;mso-width-percent:0;mso-height-percent:0;mso-width-relative:margin;mso-height-relative:page" from="569.3pt,2.75pt" to="1189.8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" strokeweight="3pt">
              <v:stroke linestyle="thinThin"/>
              <o:lock v:ext="edit" shapetype="f"/>
              <w10:wrap anchorx="page"/>
            </v:line>
          </w:pict>
        </mc:Fallback>
      </mc:AlternateContent>
    </w:r>
    <w:r>
      <w:rPr>
        <w:noProof/>
        <w:lang w:val="en-PH" w:eastAsia="en-PH"/>
      </w:rPr>
      <mc:AlternateContent>
        <mc:Choice Requires="wps">
          <w:drawing>
            <wp:anchor distT="0" distB="0" distL="114298" distR="114298" simplePos="0" relativeHeight="251658256" behindDoc="0" locked="0" layoutInCell="1" allowOverlap="1" wp14:anchorId="6EC0B19C" wp14:editId="716AA4BB">
              <wp:simplePos x="0" y="0"/>
              <wp:positionH relativeFrom="column">
                <wp:posOffset>5772149</wp:posOffset>
              </wp:positionH>
              <wp:positionV relativeFrom="paragraph">
                <wp:posOffset>-447675</wp:posOffset>
              </wp:positionV>
              <wp:extent cx="0" cy="10201910"/>
              <wp:effectExtent l="19050" t="0" r="19050" b="8890"/>
              <wp:wrapNone/>
              <wp:docPr id="477403791" name="Straight Connector 4774037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20191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3DA2050B" id="Straight Connector 477403791" o:spid="_x0000_s1026" style="position:absolute;z-index:2516582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margin" from="454.5pt,-35.25pt" to="454.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" strokeweight="3pt">
              <v:stroke linestyle="thinThin"/>
              <o:lock v:ext="edit" shapetype="f"/>
            </v:line>
          </w:pict>
        </mc:Fallback>
      </mc:AlternateContent>
    </w:r>
    <w:r>
      <w:rPr>
        <w:noProof/>
        <w:lang w:val="en-PH" w:eastAsia="en-PH"/>
      </w:rPr>
      <mc:AlternateContent>
        <mc:Choice Requires="wps">
          <w:drawing>
            <wp:anchor distT="0" distB="0" distL="114298" distR="114298" simplePos="0" relativeHeight="251658257" behindDoc="0" locked="0" layoutInCell="1" allowOverlap="1" wp14:anchorId="233E8BE7" wp14:editId="3189DB09">
              <wp:simplePos x="0" y="0"/>
              <wp:positionH relativeFrom="column">
                <wp:posOffset>-304801</wp:posOffset>
              </wp:positionH>
              <wp:positionV relativeFrom="paragraph">
                <wp:posOffset>-447675</wp:posOffset>
              </wp:positionV>
              <wp:extent cx="0" cy="10249535"/>
              <wp:effectExtent l="19050" t="0" r="19050" b="18415"/>
              <wp:wrapNone/>
              <wp:docPr id="453729623" name="Straight Connector 453729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249535"/>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367B8ED" id="Straight Connector 453729623" o:spid="_x0000_s1026" style="position:absolute;z-index:251658257;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4pt,-35.25pt" to="-24pt,7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" strokeweight="3pt">
              <v:stroke linestyle="thinThin"/>
              <o:lock v:ext="edit" shapetype="f"/>
            </v:line>
          </w:pict>
        </mc:Fallback>
      </mc:AlternateContent>
    </w:r>
  </w:p>
  <w:p w14:paraId="266D6BD5" w14:textId="77777777" w:rsidR="005C25AA" w:rsidRDefault="005C25AA">
    <w:pPr>
      <w:pStyle w:val="Header"/>
      <w:tabs>
        <w:tab w:val="left" w:pos="8314"/>
      </w:tabs>
      <w:ind w:left="360"/>
    </w:pPr>
  </w:p>
  <w:p w14:paraId="4ECE81C0" w14:textId="77777777" w:rsidR="005C25AA" w:rsidRDefault="005C25AA">
    <w:pPr>
      <w:pStyle w:val="Header"/>
    </w:pPr>
    <w:r>
      <w:rPr>
        <w:noProof/>
        <w:lang w:val="en-PH" w:eastAsia="en-PH"/>
      </w:rPr>
      <mc:AlternateContent>
        <mc:Choice Requires="wps">
          <w:drawing>
            <wp:anchor distT="4294967294" distB="4294967294" distL="114300" distR="114300" simplePos="0" relativeHeight="251658258" behindDoc="0" locked="0" layoutInCell="1" allowOverlap="1" wp14:anchorId="10A4B201" wp14:editId="194D79A7">
              <wp:simplePos x="0" y="0"/>
              <wp:positionH relativeFrom="column">
                <wp:posOffset>-1322070</wp:posOffset>
              </wp:positionH>
              <wp:positionV relativeFrom="paragraph">
                <wp:posOffset>375920</wp:posOffset>
              </wp:positionV>
              <wp:extent cx="7880350" cy="0"/>
              <wp:effectExtent l="0" t="19050" r="6350" b="1905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880350" cy="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2B21023D" id="Straight Connector 18" o:spid="_x0000_s1026" style="position:absolute;z-index:25165825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04.1pt,29.6pt" to="516.4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" strokeweight="3pt">
              <v:stroke linestyle="thinThin"/>
              <o:lock v:ext="edit" shapetype="f"/>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29359" w14:textId="77777777" w:rsidR="007F3E12" w:rsidRDefault="007F3E12" w:rsidP="002A4762">
    <w:pPr>
      <w:pStyle w:val="Header"/>
    </w:pPr>
  </w:p>
  <w:sdt>
    <w:sdtPr>
      <w:id w:val="537330348"/>
      <w:docPartObj>
        <w:docPartGallery w:val="Page Numbers (Top of Page)"/>
        <w:docPartUnique/>
      </w:docPartObj>
    </w:sdtPr>
    <w:sdtEndPr>
      <w:rPr>
        <w:rFonts w:ascii="Times New Roman" w:hAnsi="Times New Roman" w:cs="Times New Roman"/>
        <w:noProof/>
      </w:rPr>
    </w:sdtEndPr>
    <w:sdtContent>
      <w:p w14:paraId="46EBA21C" w14:textId="77777777" w:rsidR="007F3E12" w:rsidRDefault="007F3E12" w:rsidP="00702F9A">
        <w:pPr>
          <w:pStyle w:val="Header"/>
          <w:ind w:left="360"/>
        </w:pPr>
        <w:r>
          <w:rPr>
            <w:noProof/>
            <w:lang w:val="en-PH" w:eastAsia="en-PH"/>
          </w:rPr>
          <mc:AlternateContent>
            <mc:Choice Requires="wps">
              <w:drawing>
                <wp:anchor distT="4294967294" distB="4294967294" distL="114300" distR="114300" simplePos="0" relativeHeight="251658261" behindDoc="0" locked="0" layoutInCell="1" allowOverlap="1" wp14:anchorId="33B841A5" wp14:editId="3EBB20D2">
                  <wp:simplePos x="0" y="0"/>
                  <wp:positionH relativeFrom="page">
                    <wp:posOffset>-66675</wp:posOffset>
                  </wp:positionH>
                  <wp:positionV relativeFrom="paragraph">
                    <wp:posOffset>44450</wp:posOffset>
                  </wp:positionV>
                  <wp:extent cx="7880350" cy="0"/>
                  <wp:effectExtent l="0" t="19050" r="25400" b="19050"/>
                  <wp:wrapNone/>
                  <wp:docPr id="44448013" name="Straight Connector 444480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880350" cy="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791BEC9C" id="Straight Connector 44448013" o:spid="_x0000_s1026" style="position:absolute;z-index:251658261;visibility:visible;mso-wrap-style:square;mso-width-percent:0;mso-height-percent:0;mso-wrap-distance-left:9pt;mso-wrap-distance-top:-6e-5mm;mso-wrap-distance-right:9pt;mso-wrap-distance-bottom:-6e-5mm;mso-position-horizontal:absolute;mso-position-horizontal-relative:page;mso-position-vertical:absolute;mso-position-vertical-relative:text;mso-width-percent:0;mso-height-percent:0;mso-width-relative:margin;mso-height-relative:page" from="-5.25pt,3.5pt" to="615.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" strokeweight="3pt">
                  <v:stroke linestyle="thinThin"/>
                  <o:lock v:ext="edit" shapetype="f"/>
                  <w10:wrap anchorx="page"/>
                </v:line>
              </w:pict>
            </mc:Fallback>
          </mc:AlternateContent>
        </w:r>
        <w:r>
          <w:rPr>
            <w:noProof/>
            <w:lang w:val="en-PH" w:eastAsia="en-PH"/>
          </w:rPr>
          <mc:AlternateContent>
            <mc:Choice Requires="wps">
              <w:drawing>
                <wp:anchor distT="0" distB="0" distL="114298" distR="114298" simplePos="0" relativeHeight="251658262" behindDoc="0" locked="0" layoutInCell="1" allowOverlap="1" wp14:anchorId="2BE6F5E0" wp14:editId="56736731">
                  <wp:simplePos x="0" y="0"/>
                  <wp:positionH relativeFrom="column">
                    <wp:posOffset>5781040</wp:posOffset>
                  </wp:positionH>
                  <wp:positionV relativeFrom="paragraph">
                    <wp:posOffset>-443230</wp:posOffset>
                  </wp:positionV>
                  <wp:extent cx="0" cy="10201910"/>
                  <wp:effectExtent l="19050" t="0" r="19050" b="27940"/>
                  <wp:wrapNone/>
                  <wp:docPr id="295392086" name="Straight Connector 2953920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20191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0313A56D" id="Straight Connector 295392086" o:spid="_x0000_s1026" style="position:absolute;z-index:25165826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margin" from="455.2pt,-34.9pt" to="455.2pt,76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" strokeweight="3pt">
                  <v:stroke linestyle="thinThin"/>
                  <o:lock v:ext="edit" shapetype="f"/>
                </v:line>
              </w:pict>
            </mc:Fallback>
          </mc:AlternateContent>
        </w:r>
        <w:r>
          <w:rPr>
            <w:noProof/>
            <w:lang w:val="en-PH" w:eastAsia="en-PH"/>
          </w:rPr>
          <mc:AlternateContent>
            <mc:Choice Requires="wps">
              <w:drawing>
                <wp:anchor distT="0" distB="0" distL="114298" distR="114298" simplePos="0" relativeHeight="251658263" behindDoc="0" locked="0" layoutInCell="1" allowOverlap="1" wp14:anchorId="244AB452" wp14:editId="60F46862">
                  <wp:simplePos x="0" y="0"/>
                  <wp:positionH relativeFrom="column">
                    <wp:posOffset>-304800</wp:posOffset>
                  </wp:positionH>
                  <wp:positionV relativeFrom="paragraph">
                    <wp:posOffset>-461010</wp:posOffset>
                  </wp:positionV>
                  <wp:extent cx="0" cy="10249535"/>
                  <wp:effectExtent l="19050" t="0" r="19050" b="37465"/>
                  <wp:wrapNone/>
                  <wp:docPr id="844375066" name="Straight Connector 8443750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249535"/>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B6B1174" id="Straight Connector 844375066" o:spid="_x0000_s1026" style="position:absolute;z-index:251658263;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4pt,-36.3pt" to="-24pt,7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" strokeweight="3pt">
                  <v:stroke linestyle="thinThin"/>
                  <o:lock v:ext="edit" shapetype="f"/>
                </v:line>
              </w:pict>
            </mc:Fallback>
          </mc:AlternateContent>
        </w:r>
        <w:r w:rsidRPr="00F22B87">
          <w:rPr>
            <w:noProof/>
          </w:rPr>
          <w:drawing>
            <wp:anchor distT="0" distB="0" distL="114300" distR="114300" simplePos="0" relativeHeight="251658264" behindDoc="1" locked="0" layoutInCell="1" allowOverlap="1" wp14:anchorId="1B555317" wp14:editId="33616AE1">
              <wp:simplePos x="0" y="0"/>
              <wp:positionH relativeFrom="column">
                <wp:posOffset>5190490</wp:posOffset>
              </wp:positionH>
              <wp:positionV relativeFrom="paragraph">
                <wp:posOffset>85090</wp:posOffset>
              </wp:positionV>
              <wp:extent cx="561975" cy="561975"/>
              <wp:effectExtent l="0" t="0" r="9525" b="9525"/>
              <wp:wrapNone/>
              <wp:docPr id="952149811" name="Picture 95214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CEAT.png"/>
                      <pic:cNvPicPr/>
                    </pic:nvPicPr>
                    <pic:blipFill>
                      <a:blip r:embed="rId1"/>
                      <a:stretch>
                        <a:fillRect/>
                      </a:stretch>
                    </pic:blipFill>
                    <pic:spPr>
                      <a:xfrm>
                        <a:off x="0" y="0"/>
                        <a:ext cx="561975" cy="561975"/>
                      </a:xfrm>
                      <a:prstGeom prst="rect">
                        <a:avLst/>
                      </a:prstGeom>
                    </pic:spPr>
                  </pic:pic>
                </a:graphicData>
              </a:graphic>
              <wp14:sizeRelH relativeFrom="page">
                <wp14:pctWidth>0</wp14:pctWidth>
              </wp14:sizeRelH>
              <wp14:sizeRelV relativeFrom="page">
                <wp14:pctHeight>0</wp14:pctHeight>
              </wp14:sizeRelV>
            </wp:anchor>
          </w:drawing>
        </w:r>
        <w:r w:rsidRPr="00F22B87">
          <w:rPr>
            <w:noProof/>
          </w:rPr>
          <w:drawing>
            <wp:anchor distT="0" distB="0" distL="114300" distR="114300" simplePos="0" relativeHeight="251658265" behindDoc="1" locked="0" layoutInCell="1" allowOverlap="1" wp14:anchorId="3B4E0531" wp14:editId="3B29FF45">
              <wp:simplePos x="0" y="0"/>
              <wp:positionH relativeFrom="column">
                <wp:posOffset>-276225</wp:posOffset>
              </wp:positionH>
              <wp:positionV relativeFrom="paragraph">
                <wp:posOffset>95250</wp:posOffset>
              </wp:positionV>
              <wp:extent cx="552450" cy="552450"/>
              <wp:effectExtent l="0" t="0" r="0" b="0"/>
              <wp:wrapNone/>
              <wp:docPr id="1600931336" name="Picture 160093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margin">
                <wp14:pctWidth>0</wp14:pctWidth>
              </wp14:sizeRelH>
              <wp14:sizeRelV relativeFrom="margin">
                <wp14:pctHeight>0</wp14:pctHeight>
              </wp14:sizeRelV>
            </wp:anchor>
          </w:drawing>
        </w:r>
        <w:r w:rsidRPr="00F16DD0">
          <w:rPr>
            <w:noProof/>
          </w:rPr>
          <mc:AlternateContent>
            <mc:Choice Requires="wpg">
              <w:drawing>
                <wp:anchor distT="0" distB="0" distL="114300" distR="114300" simplePos="0" relativeHeight="251658267" behindDoc="0" locked="0" layoutInCell="1" allowOverlap="1" wp14:anchorId="5532C512" wp14:editId="17BF1690">
                  <wp:simplePos x="0" y="0"/>
                  <wp:positionH relativeFrom="margin">
                    <wp:posOffset>333375</wp:posOffset>
                  </wp:positionH>
                  <wp:positionV relativeFrom="paragraph">
                    <wp:posOffset>47625</wp:posOffset>
                  </wp:positionV>
                  <wp:extent cx="4947285" cy="952500"/>
                  <wp:effectExtent l="0" t="0" r="0" b="0"/>
                  <wp:wrapNone/>
                  <wp:docPr id="2057396842" name="Group 2057396842"/>
                  <wp:cNvGraphicFramePr/>
                  <a:graphic xmlns:a="http://schemas.openxmlformats.org/drawingml/2006/main">
                    <a:graphicData uri="http://schemas.microsoft.com/office/word/2010/wordprocessingGroup">
                      <wpg:wgp>
                        <wpg:cNvGrpSpPr/>
                        <wpg:grpSpPr>
                          <a:xfrm>
                            <a:off x="0" y="0"/>
                            <a:ext cx="4947285" cy="952500"/>
                            <a:chOff x="2" y="0"/>
                            <a:chExt cx="9617141" cy="652946"/>
                          </a:xfrm>
                        </wpg:grpSpPr>
                        <wps:wsp>
                          <wps:cNvPr id="285857472" name="Straight Arrow Connector 285857472"/>
                          <wps:cNvCnPr>
                            <a:cxnSpLocks noChangeShapeType="1"/>
                          </wps:cNvCnPr>
                          <wps:spPr bwMode="auto">
                            <a:xfrm flipH="1">
                              <a:off x="182312" y="387285"/>
                              <a:ext cx="9267106" cy="1"/>
                            </a:xfrm>
                            <a:prstGeom prst="straightConnector1">
                              <a:avLst/>
                            </a:prstGeom>
                            <a:ln w="28575">
                              <a:solidFill>
                                <a:srgbClr val="FF9300"/>
                              </a:solidFill>
                              <a:headEnd/>
                              <a:tailEnd/>
                            </a:ln>
                            <a:effectLst/>
                          </wps:spPr>
                          <wps:style>
                            <a:lnRef idx="3">
                              <a:schemeClr val="accent2"/>
                            </a:lnRef>
                            <a:fillRef idx="0">
                              <a:schemeClr val="accent2"/>
                            </a:fillRef>
                            <a:effectRef idx="2">
                              <a:schemeClr val="accent2"/>
                            </a:effectRef>
                            <a:fontRef idx="minor">
                              <a:schemeClr val="tx1"/>
                            </a:fontRef>
                          </wps:style>
                          <wps:bodyPr/>
                        </wps:wsp>
                        <wps:wsp>
                          <wps:cNvPr id="229985868" name="Text Box 229985868"/>
                          <wps:cNvSpPr txBox="1"/>
                          <wps:spPr>
                            <a:xfrm>
                              <a:off x="2" y="0"/>
                              <a:ext cx="9617141" cy="652946"/>
                            </a:xfrm>
                            <a:prstGeom prst="rect">
                              <a:avLst/>
                            </a:prstGeom>
                            <a:noFill/>
                            <a:ln w="6350">
                              <a:noFill/>
                            </a:ln>
                          </wps:spPr>
                          <wps:txbx>
                            <w:txbxContent>
                              <w:p w14:paraId="5DD347FB" w14:textId="77777777" w:rsidR="007F3E12" w:rsidRPr="00F16DD0" w:rsidRDefault="007F3E12" w:rsidP="00F22B87">
                                <w:pPr>
                                  <w:spacing w:after="0" w:line="240" w:lineRule="auto"/>
                                  <w:rPr>
                                    <w:rFonts w:ascii="Century Gothic" w:hAnsi="Century Gothic"/>
                                    <w:color w:val="000000" w:themeColor="text1"/>
                                    <w:sz w:val="12"/>
                                    <w:szCs w:val="12"/>
                                  </w:rPr>
                                </w:pPr>
                                <w:r w:rsidRPr="00F16DD0">
                                  <w:rPr>
                                    <w:rFonts w:ascii="Century Gothic" w:hAnsi="Century Gothic"/>
                                    <w:color w:val="000000" w:themeColor="text1"/>
                                    <w:sz w:val="12"/>
                                    <w:szCs w:val="12"/>
                                  </w:rPr>
                                  <w:t>Republic of the Philippines</w:t>
                                </w:r>
                              </w:p>
                              <w:p w14:paraId="0D7D4EC4" w14:textId="77777777" w:rsidR="007F3E12" w:rsidRPr="00F22B87" w:rsidRDefault="007F3E12" w:rsidP="00F22B87">
                                <w:pPr>
                                  <w:spacing w:after="0" w:line="240" w:lineRule="auto"/>
                                  <w:rPr>
                                    <w:rFonts w:ascii="Century Gothic" w:hAnsi="Century Gothic" w:cs="Arial"/>
                                    <w:b/>
                                    <w:caps/>
                                    <w:sz w:val="18"/>
                                    <w:szCs w:val="14"/>
                                  </w:rPr>
                                </w:pPr>
                                <w:r w:rsidRPr="00F22B87">
                                  <w:rPr>
                                    <w:rFonts w:ascii="Century Gothic" w:hAnsi="Century Gothic" w:cs="Arial"/>
                                    <w:b/>
                                    <w:caps/>
                                    <w:sz w:val="18"/>
                                    <w:szCs w:val="14"/>
                                  </w:rPr>
                                  <w:t>RIZAL TECHNOLOGICAL UNIVERSITY</w:t>
                                </w:r>
                              </w:p>
                              <w:p w14:paraId="1B436755" w14:textId="77777777" w:rsidR="007F3E12" w:rsidRPr="00F16DD0" w:rsidRDefault="007F3E12" w:rsidP="00F22B87">
                                <w:pPr>
                                  <w:spacing w:after="0" w:line="240" w:lineRule="auto"/>
                                  <w:rPr>
                                    <w:rFonts w:ascii="Century Gothic" w:hAnsi="Century Gothic" w:cs="Arial"/>
                                    <w:b/>
                                    <w:caps/>
                                    <w:sz w:val="10"/>
                                    <w:szCs w:val="10"/>
                                  </w:rPr>
                                </w:pPr>
                                <w:r w:rsidRPr="00F16DD0">
                                  <w:rPr>
                                    <w:rFonts w:ascii="Century Gothic" w:hAnsi="Century Gothic"/>
                                    <w:color w:val="000000" w:themeColor="text1"/>
                                    <w:sz w:val="10"/>
                                    <w:szCs w:val="10"/>
                                  </w:rPr>
                                  <w:t>Cities of Mandaluyong and Pasig</w:t>
                                </w:r>
                              </w:p>
                              <w:p w14:paraId="03DFEF37" w14:textId="77777777" w:rsidR="007F3E12" w:rsidRPr="00F16DD0" w:rsidRDefault="007F3E12" w:rsidP="00F22B87">
                                <w:pPr>
                                  <w:spacing w:after="0" w:line="240" w:lineRule="auto"/>
                                  <w:rPr>
                                    <w:rFonts w:ascii="Century Gothic" w:hAnsi="Century Gothic" w:cs="Arial"/>
                                    <w:b/>
                                    <w:caps/>
                                    <w:sz w:val="24"/>
                                    <w:szCs w:val="24"/>
                                  </w:rPr>
                                </w:pPr>
                                <w:r w:rsidRPr="00F16DD0">
                                  <w:rPr>
                                    <w:rFonts w:ascii="Century Gothic" w:hAnsi="Century Gothic" w:cs="Arial"/>
                                    <w:b/>
                                    <w:caps/>
                                    <w:sz w:val="24"/>
                                    <w:szCs w:val="24"/>
                                  </w:rPr>
                                  <w:t>COLLEGE OF ENGINEERING</w:t>
                                </w:r>
                                <w:r>
                                  <w:rPr>
                                    <w:rFonts w:ascii="Century Gothic" w:hAnsi="Century Gothic" w:cs="Arial"/>
                                    <w:b/>
                                    <w:caps/>
                                    <w:sz w:val="24"/>
                                    <w:szCs w:val="24"/>
                                  </w:rPr>
                                  <w:t xml:space="preserve"> AND</w:t>
                                </w:r>
                                <w:r w:rsidRPr="00F16DD0">
                                  <w:rPr>
                                    <w:rFonts w:ascii="Century Gothic" w:hAnsi="Century Gothic" w:cs="Arial"/>
                                    <w:b/>
                                    <w:caps/>
                                    <w:sz w:val="24"/>
                                    <w:szCs w:val="24"/>
                                  </w:rPr>
                                  <w:t xml:space="preserve">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32C512" id="Group 2057396842" o:spid="_x0000_s1076" style="position:absolute;left:0;text-align:left;margin-left:26.25pt;margin-top:3.75pt;width:389.55pt;height:75pt;z-index:251658267;mso-position-horizontal-relative:margin;mso-width-relative:margin;mso-height-relative:margin" coordorigin="" coordsize="96171,6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">
                  <v:shapetype id="_x0000_t32" coordsize="21600,21600" o:spt="32" o:oned="t" path="m,l21600,21600e" filled="f">
                    <v:path arrowok="t" fillok="f" o:connecttype="none"/>
                    <o:lock v:ext="edit" shapetype="t"/>
                  </v:shapetype>
                  <v:shape id="Straight Arrow Connector 285857472" o:spid="_x0000_s1077" type="#_x0000_t32" style="position:absolute;left:1823;top:3872;width:926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" strokecolor="#ff9300" strokeweight="2.25pt"/>
                  <v:shapetype id="_x0000_t202" coordsize="21600,21600" o:spt="202" path="m,l,21600r21600,l21600,xe">
                    <v:stroke joinstyle="miter"/>
                    <v:path gradientshapeok="t" o:connecttype="rect"/>
                  </v:shapetype>
                  <v:shape id="Text Box 229985868" o:spid="_x0000_s1078" type="#_x0000_t202" style="position:absolute;width:96171;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" filled="f" stroked="f" strokeweight=".5pt">
                    <v:textbox>
                      <w:txbxContent>
                        <w:p w14:paraId="5DD347FB" w14:textId="77777777" w:rsidR="007F3E12" w:rsidRPr="00F16DD0" w:rsidRDefault="007F3E12" w:rsidP="00F22B87">
                          <w:pPr>
                            <w:spacing w:after="0" w:line="240" w:lineRule="auto"/>
                            <w:rPr>
                              <w:rFonts w:ascii="Century Gothic" w:hAnsi="Century Gothic"/>
                              <w:color w:val="000000" w:themeColor="text1"/>
                              <w:sz w:val="12"/>
                              <w:szCs w:val="12"/>
                            </w:rPr>
                          </w:pPr>
                          <w:r w:rsidRPr="00F16DD0">
                            <w:rPr>
                              <w:rFonts w:ascii="Century Gothic" w:hAnsi="Century Gothic"/>
                              <w:color w:val="000000" w:themeColor="text1"/>
                              <w:sz w:val="12"/>
                              <w:szCs w:val="12"/>
                            </w:rPr>
                            <w:t>Republic of the Philippines</w:t>
                          </w:r>
                        </w:p>
                        <w:p w14:paraId="0D7D4EC4" w14:textId="77777777" w:rsidR="007F3E12" w:rsidRPr="00F22B87" w:rsidRDefault="007F3E12" w:rsidP="00F22B87">
                          <w:pPr>
                            <w:spacing w:after="0" w:line="240" w:lineRule="auto"/>
                            <w:rPr>
                              <w:rFonts w:ascii="Century Gothic" w:hAnsi="Century Gothic" w:cs="Arial"/>
                              <w:b/>
                              <w:caps/>
                              <w:sz w:val="18"/>
                              <w:szCs w:val="14"/>
                            </w:rPr>
                          </w:pPr>
                          <w:r w:rsidRPr="00F22B87">
                            <w:rPr>
                              <w:rFonts w:ascii="Century Gothic" w:hAnsi="Century Gothic" w:cs="Arial"/>
                              <w:b/>
                              <w:caps/>
                              <w:sz w:val="18"/>
                              <w:szCs w:val="14"/>
                            </w:rPr>
                            <w:t>RIZAL TECHNOLOGICAL UNIVERSITY</w:t>
                          </w:r>
                        </w:p>
                        <w:p w14:paraId="1B436755" w14:textId="77777777" w:rsidR="007F3E12" w:rsidRPr="00F16DD0" w:rsidRDefault="007F3E12" w:rsidP="00F22B87">
                          <w:pPr>
                            <w:spacing w:after="0" w:line="240" w:lineRule="auto"/>
                            <w:rPr>
                              <w:rFonts w:ascii="Century Gothic" w:hAnsi="Century Gothic" w:cs="Arial"/>
                              <w:b/>
                              <w:caps/>
                              <w:sz w:val="10"/>
                              <w:szCs w:val="10"/>
                            </w:rPr>
                          </w:pPr>
                          <w:r w:rsidRPr="00F16DD0">
                            <w:rPr>
                              <w:rFonts w:ascii="Century Gothic" w:hAnsi="Century Gothic"/>
                              <w:color w:val="000000" w:themeColor="text1"/>
                              <w:sz w:val="10"/>
                              <w:szCs w:val="10"/>
                            </w:rPr>
                            <w:t>Cities of Mandaluyong and Pasig</w:t>
                          </w:r>
                        </w:p>
                        <w:p w14:paraId="03DFEF37" w14:textId="77777777" w:rsidR="007F3E12" w:rsidRPr="00F16DD0" w:rsidRDefault="007F3E12" w:rsidP="00F22B87">
                          <w:pPr>
                            <w:spacing w:after="0" w:line="240" w:lineRule="auto"/>
                            <w:rPr>
                              <w:rFonts w:ascii="Century Gothic" w:hAnsi="Century Gothic" w:cs="Arial"/>
                              <w:b/>
                              <w:caps/>
                              <w:sz w:val="24"/>
                              <w:szCs w:val="24"/>
                            </w:rPr>
                          </w:pPr>
                          <w:r w:rsidRPr="00F16DD0">
                            <w:rPr>
                              <w:rFonts w:ascii="Century Gothic" w:hAnsi="Century Gothic" w:cs="Arial"/>
                              <w:b/>
                              <w:caps/>
                              <w:sz w:val="24"/>
                              <w:szCs w:val="24"/>
                            </w:rPr>
                            <w:t>COLLEGE OF ENGINEERING</w:t>
                          </w:r>
                          <w:r>
                            <w:rPr>
                              <w:rFonts w:ascii="Century Gothic" w:hAnsi="Century Gothic" w:cs="Arial"/>
                              <w:b/>
                              <w:caps/>
                              <w:sz w:val="24"/>
                              <w:szCs w:val="24"/>
                            </w:rPr>
                            <w:t xml:space="preserve"> AND</w:t>
                          </w:r>
                          <w:r w:rsidRPr="00F16DD0">
                            <w:rPr>
                              <w:rFonts w:ascii="Century Gothic" w:hAnsi="Century Gothic" w:cs="Arial"/>
                              <w:b/>
                              <w:caps/>
                              <w:sz w:val="24"/>
                              <w:szCs w:val="24"/>
                            </w:rPr>
                            <w:t xml:space="preserve"> ARCHITECTURE</w:t>
                          </w:r>
                        </w:p>
                      </w:txbxContent>
                    </v:textbox>
                  </v:shape>
                  <w10:wrap anchorx="margin"/>
                </v:group>
              </w:pict>
            </mc:Fallback>
          </mc:AlternateContent>
        </w:r>
      </w:p>
      <w:p w14:paraId="58B6F1C6" w14:textId="77777777" w:rsidR="007F3E12" w:rsidRDefault="007F3E12" w:rsidP="00A36480">
        <w:pPr>
          <w:pStyle w:val="Header"/>
          <w:tabs>
            <w:tab w:val="left" w:pos="8314"/>
          </w:tabs>
          <w:ind w:left="360"/>
        </w:pPr>
        <w:r>
          <w:tab/>
        </w:r>
        <w:r>
          <w:tab/>
        </w:r>
        <w:r>
          <w:tab/>
        </w:r>
        <w:r>
          <w:tab/>
        </w:r>
      </w:p>
      <w:p w14:paraId="7D661E74" w14:textId="77777777" w:rsidR="007F3E12" w:rsidRDefault="007F3E12" w:rsidP="00A36480">
        <w:pPr>
          <w:pStyle w:val="Header"/>
          <w:tabs>
            <w:tab w:val="left" w:pos="8314"/>
          </w:tabs>
          <w:ind w:left="360"/>
        </w:pPr>
        <w:r>
          <w:rPr>
            <w:noProof/>
            <w:lang w:val="en-PH" w:eastAsia="en-PH"/>
          </w:rPr>
          <mc:AlternateContent>
            <mc:Choice Requires="wps">
              <w:drawing>
                <wp:anchor distT="4294967294" distB="4294967294" distL="114300" distR="114300" simplePos="0" relativeHeight="251658266" behindDoc="0" locked="0" layoutInCell="1" allowOverlap="1" wp14:anchorId="18D14FAE" wp14:editId="30EA96FC">
                  <wp:simplePos x="0" y="0"/>
                  <wp:positionH relativeFrom="column">
                    <wp:posOffset>-1360170</wp:posOffset>
                  </wp:positionH>
                  <wp:positionV relativeFrom="paragraph">
                    <wp:posOffset>184150</wp:posOffset>
                  </wp:positionV>
                  <wp:extent cx="7880350" cy="0"/>
                  <wp:effectExtent l="0" t="19050" r="25400" b="19050"/>
                  <wp:wrapNone/>
                  <wp:docPr id="1390566173" name="Straight Connector 1390566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880350" cy="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6C8A94B" id="Straight Connector 1390566173" o:spid="_x0000_s1026" style="position:absolute;z-index:25165826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07.1pt,14.5pt" to="513.4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" strokeweight="3pt">
                  <v:stroke linestyle="thinThin"/>
                  <o:lock v:ext="edit" shapetype="f"/>
                </v:line>
              </w:pict>
            </mc:Fallback>
          </mc:AlternateContent>
        </w:r>
      </w:p>
      <w:p w14:paraId="17525A9C" w14:textId="77777777" w:rsidR="0021657F" w:rsidRDefault="005F795B" w:rsidP="00A36480">
        <w:pPr>
          <w:pStyle w:val="Header"/>
          <w:tabs>
            <w:tab w:val="left" w:pos="8314"/>
          </w:tabs>
          <w:ind w:left="360"/>
        </w:pP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9A7BB" w14:textId="3D1723C7" w:rsidR="00612F85" w:rsidRDefault="00612F85" w:rsidP="00F55803">
    <w:pPr>
      <w:pStyle w:val="Header"/>
    </w:pPr>
  </w:p>
  <w:p w14:paraId="4F43133E" w14:textId="1F483075" w:rsidR="006626F3" w:rsidRDefault="006626F3" w:rsidP="00702F9A">
    <w:pPr>
      <w:pStyle w:val="Header"/>
      <w:ind w:left="360"/>
    </w:pPr>
  </w:p>
  <w:sdt>
    <w:sdtPr>
      <w:id w:val="1339730782"/>
      <w:docPartObj>
        <w:docPartGallery w:val="Page Numbers (Top of Page)"/>
        <w:docPartUnique/>
      </w:docPartObj>
    </w:sdtPr>
    <w:sdtEndPr>
      <w:rPr>
        <w:rFonts w:ascii="Times New Roman" w:hAnsi="Times New Roman" w:cs="Times New Roman"/>
        <w:noProof/>
      </w:rPr>
    </w:sdtEndPr>
    <w:sdtContent>
      <w:p w14:paraId="39B7E7F6" w14:textId="54870B8D" w:rsidR="0025542F" w:rsidRDefault="0025542F" w:rsidP="00702F9A">
        <w:pPr>
          <w:pStyle w:val="Header"/>
          <w:ind w:left="360"/>
        </w:pPr>
        <w:r w:rsidRPr="00F22B87">
          <w:rPr>
            <w:noProof/>
          </w:rPr>
          <w:drawing>
            <wp:anchor distT="0" distB="0" distL="114300" distR="114300" simplePos="0" relativeHeight="251658245" behindDoc="1" locked="0" layoutInCell="1" allowOverlap="1" wp14:anchorId="237463A4" wp14:editId="2CBD0885">
              <wp:simplePos x="0" y="0"/>
              <wp:positionH relativeFrom="column">
                <wp:posOffset>5190490</wp:posOffset>
              </wp:positionH>
              <wp:positionV relativeFrom="paragraph">
                <wp:posOffset>85090</wp:posOffset>
              </wp:positionV>
              <wp:extent cx="561975" cy="561975"/>
              <wp:effectExtent l="0" t="0" r="9525" b="9525"/>
              <wp:wrapNone/>
              <wp:docPr id="197425877" name="Picture 19742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CEAT.png"/>
                      <pic:cNvPicPr/>
                    </pic:nvPicPr>
                    <pic:blipFill>
                      <a:blip r:embed="rId1"/>
                      <a:stretch>
                        <a:fillRect/>
                      </a:stretch>
                    </pic:blipFill>
                    <pic:spPr>
                      <a:xfrm>
                        <a:off x="0" y="0"/>
                        <a:ext cx="561975" cy="561975"/>
                      </a:xfrm>
                      <a:prstGeom prst="rect">
                        <a:avLst/>
                      </a:prstGeom>
                    </pic:spPr>
                  </pic:pic>
                </a:graphicData>
              </a:graphic>
              <wp14:sizeRelH relativeFrom="page">
                <wp14:pctWidth>0</wp14:pctWidth>
              </wp14:sizeRelH>
              <wp14:sizeRelV relativeFrom="page">
                <wp14:pctHeight>0</wp14:pctHeight>
              </wp14:sizeRelV>
            </wp:anchor>
          </w:drawing>
        </w:r>
        <w:r w:rsidRPr="00F22B87">
          <w:rPr>
            <w:noProof/>
          </w:rPr>
          <w:drawing>
            <wp:anchor distT="0" distB="0" distL="114300" distR="114300" simplePos="0" relativeHeight="251658244" behindDoc="1" locked="0" layoutInCell="1" allowOverlap="1" wp14:anchorId="5EAB0063" wp14:editId="1C755199">
              <wp:simplePos x="0" y="0"/>
              <wp:positionH relativeFrom="column">
                <wp:posOffset>-276225</wp:posOffset>
              </wp:positionH>
              <wp:positionV relativeFrom="paragraph">
                <wp:posOffset>95250</wp:posOffset>
              </wp:positionV>
              <wp:extent cx="552450" cy="552450"/>
              <wp:effectExtent l="0" t="0" r="0" b="0"/>
              <wp:wrapNone/>
              <wp:docPr id="347419598" name="Picture 34741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552450" cy="552450"/>
                      </a:xfrm>
                      <a:prstGeom prst="rect">
                        <a:avLst/>
                      </a:prstGeom>
                    </pic:spPr>
                  </pic:pic>
                </a:graphicData>
              </a:graphic>
              <wp14:sizeRelH relativeFrom="margin">
                <wp14:pctWidth>0</wp14:pctWidth>
              </wp14:sizeRelH>
              <wp14:sizeRelV relativeFrom="margin">
                <wp14:pctHeight>0</wp14:pctHeight>
              </wp14:sizeRelV>
            </wp:anchor>
          </w:drawing>
        </w:r>
        <w:r w:rsidRPr="00F16DD0">
          <w:rPr>
            <w:noProof/>
          </w:rPr>
          <mc:AlternateContent>
            <mc:Choice Requires="wpg">
              <w:drawing>
                <wp:anchor distT="0" distB="0" distL="114300" distR="114300" simplePos="0" relativeHeight="251658268" behindDoc="0" locked="0" layoutInCell="1" allowOverlap="1" wp14:anchorId="458A861B" wp14:editId="19E69889">
                  <wp:simplePos x="0" y="0"/>
                  <wp:positionH relativeFrom="margin">
                    <wp:posOffset>333375</wp:posOffset>
                  </wp:positionH>
                  <wp:positionV relativeFrom="paragraph">
                    <wp:posOffset>47625</wp:posOffset>
                  </wp:positionV>
                  <wp:extent cx="4947285" cy="952500"/>
                  <wp:effectExtent l="0" t="0" r="0" b="0"/>
                  <wp:wrapNone/>
                  <wp:docPr id="12" name="Group 12"/>
                  <wp:cNvGraphicFramePr/>
                  <a:graphic xmlns:a="http://schemas.openxmlformats.org/drawingml/2006/main">
                    <a:graphicData uri="http://schemas.microsoft.com/office/word/2010/wordprocessingGroup">
                      <wpg:wgp>
                        <wpg:cNvGrpSpPr/>
                        <wpg:grpSpPr>
                          <a:xfrm>
                            <a:off x="0" y="0"/>
                            <a:ext cx="4947285" cy="952500"/>
                            <a:chOff x="2" y="0"/>
                            <a:chExt cx="9617141" cy="652946"/>
                          </a:xfrm>
                        </wpg:grpSpPr>
                        <wps:wsp>
                          <wps:cNvPr id="13" name="Straight Arrow Connector 13"/>
                          <wps:cNvCnPr>
                            <a:cxnSpLocks noChangeShapeType="1"/>
                          </wps:cNvCnPr>
                          <wps:spPr bwMode="auto">
                            <a:xfrm flipH="1">
                              <a:off x="182312" y="387285"/>
                              <a:ext cx="9267106" cy="1"/>
                            </a:xfrm>
                            <a:prstGeom prst="straightConnector1">
                              <a:avLst/>
                            </a:prstGeom>
                            <a:ln w="28575">
                              <a:solidFill>
                                <a:srgbClr val="FF9300"/>
                              </a:solidFill>
                              <a:headEnd/>
                              <a:tailEnd/>
                            </a:ln>
                            <a:effectLst/>
                          </wps:spPr>
                          <wps:style>
                            <a:lnRef idx="3">
                              <a:schemeClr val="accent2"/>
                            </a:lnRef>
                            <a:fillRef idx="0">
                              <a:schemeClr val="accent2"/>
                            </a:fillRef>
                            <a:effectRef idx="2">
                              <a:schemeClr val="accent2"/>
                            </a:effectRef>
                            <a:fontRef idx="minor">
                              <a:schemeClr val="tx1"/>
                            </a:fontRef>
                          </wps:style>
                          <wps:bodyPr/>
                        </wps:wsp>
                        <wps:wsp>
                          <wps:cNvPr id="14" name="Text Box 14"/>
                          <wps:cNvSpPr txBox="1"/>
                          <wps:spPr>
                            <a:xfrm>
                              <a:off x="2" y="0"/>
                              <a:ext cx="9617141" cy="652946"/>
                            </a:xfrm>
                            <a:prstGeom prst="rect">
                              <a:avLst/>
                            </a:prstGeom>
                            <a:noFill/>
                            <a:ln w="6350">
                              <a:noFill/>
                            </a:ln>
                          </wps:spPr>
                          <wps:txbx>
                            <w:txbxContent>
                              <w:p w14:paraId="2FB48905" w14:textId="77777777" w:rsidR="0025542F" w:rsidRPr="00F16DD0" w:rsidRDefault="0025542F" w:rsidP="00F22B87">
                                <w:pPr>
                                  <w:spacing w:after="0" w:line="240" w:lineRule="auto"/>
                                  <w:rPr>
                                    <w:rFonts w:ascii="Century Gothic" w:hAnsi="Century Gothic"/>
                                    <w:color w:val="000000" w:themeColor="text1"/>
                                    <w:sz w:val="12"/>
                                    <w:szCs w:val="12"/>
                                  </w:rPr>
                                </w:pPr>
                                <w:r w:rsidRPr="00F16DD0">
                                  <w:rPr>
                                    <w:rFonts w:ascii="Century Gothic" w:hAnsi="Century Gothic"/>
                                    <w:color w:val="000000" w:themeColor="text1"/>
                                    <w:sz w:val="12"/>
                                    <w:szCs w:val="12"/>
                                  </w:rPr>
                                  <w:t>Republic of the Philippines</w:t>
                                </w:r>
                              </w:p>
                              <w:p w14:paraId="3BF948C7" w14:textId="77777777" w:rsidR="0025542F" w:rsidRPr="00F22B87" w:rsidRDefault="0025542F" w:rsidP="00F22B87">
                                <w:pPr>
                                  <w:spacing w:after="0" w:line="240" w:lineRule="auto"/>
                                  <w:rPr>
                                    <w:rFonts w:ascii="Century Gothic" w:hAnsi="Century Gothic" w:cs="Arial"/>
                                    <w:b/>
                                    <w:caps/>
                                    <w:sz w:val="18"/>
                                    <w:szCs w:val="14"/>
                                  </w:rPr>
                                </w:pPr>
                                <w:r w:rsidRPr="00F22B87">
                                  <w:rPr>
                                    <w:rFonts w:ascii="Century Gothic" w:hAnsi="Century Gothic" w:cs="Arial"/>
                                    <w:b/>
                                    <w:caps/>
                                    <w:sz w:val="18"/>
                                    <w:szCs w:val="14"/>
                                  </w:rPr>
                                  <w:t>RIZAL TECHNOLOGICAL UNIVERSITY</w:t>
                                </w:r>
                              </w:p>
                              <w:p w14:paraId="6569CA77" w14:textId="77777777" w:rsidR="0025542F" w:rsidRPr="00F16DD0" w:rsidRDefault="0025542F" w:rsidP="00F22B87">
                                <w:pPr>
                                  <w:spacing w:after="0" w:line="240" w:lineRule="auto"/>
                                  <w:rPr>
                                    <w:rFonts w:ascii="Century Gothic" w:hAnsi="Century Gothic" w:cs="Arial"/>
                                    <w:b/>
                                    <w:caps/>
                                    <w:sz w:val="10"/>
                                    <w:szCs w:val="10"/>
                                  </w:rPr>
                                </w:pPr>
                                <w:r w:rsidRPr="00F16DD0">
                                  <w:rPr>
                                    <w:rFonts w:ascii="Century Gothic" w:hAnsi="Century Gothic"/>
                                    <w:color w:val="000000" w:themeColor="text1"/>
                                    <w:sz w:val="10"/>
                                    <w:szCs w:val="10"/>
                                  </w:rPr>
                                  <w:t>Cities of Mandaluyong and Pasig</w:t>
                                </w:r>
                              </w:p>
                              <w:p w14:paraId="26891EB5" w14:textId="2DE68DEC" w:rsidR="0025542F" w:rsidRPr="00F16DD0" w:rsidRDefault="0025542F" w:rsidP="00F22B87">
                                <w:pPr>
                                  <w:spacing w:after="0" w:line="240" w:lineRule="auto"/>
                                  <w:rPr>
                                    <w:rFonts w:ascii="Century Gothic" w:hAnsi="Century Gothic" w:cs="Arial"/>
                                    <w:b/>
                                    <w:caps/>
                                    <w:sz w:val="24"/>
                                    <w:szCs w:val="24"/>
                                  </w:rPr>
                                </w:pPr>
                                <w:r w:rsidRPr="00F16DD0">
                                  <w:rPr>
                                    <w:rFonts w:ascii="Century Gothic" w:hAnsi="Century Gothic" w:cs="Arial"/>
                                    <w:b/>
                                    <w:caps/>
                                    <w:sz w:val="24"/>
                                    <w:szCs w:val="24"/>
                                  </w:rPr>
                                  <w:t>COLLEGE OF ENGINEERING</w:t>
                                </w:r>
                                <w:r w:rsidR="00F2641E">
                                  <w:rPr>
                                    <w:rFonts w:ascii="Century Gothic" w:hAnsi="Century Gothic" w:cs="Arial"/>
                                    <w:b/>
                                    <w:caps/>
                                    <w:sz w:val="24"/>
                                    <w:szCs w:val="24"/>
                                  </w:rPr>
                                  <w:t xml:space="preserve"> AND</w:t>
                                </w:r>
                                <w:r w:rsidRPr="00F16DD0">
                                  <w:rPr>
                                    <w:rFonts w:ascii="Century Gothic" w:hAnsi="Century Gothic" w:cs="Arial"/>
                                    <w:b/>
                                    <w:caps/>
                                    <w:sz w:val="24"/>
                                    <w:szCs w:val="24"/>
                                  </w:rPr>
                                  <w:t xml:space="preserve">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8A861B" id="Group 12" o:spid="_x0000_s1079" style="position:absolute;left:0;text-align:left;margin-left:26.25pt;margin-top:3.75pt;width:389.55pt;height:75pt;z-index:251658268;mso-position-horizontal-relative:margin;mso-width-relative:margin;mso-height-relative:margin" coordorigin="" coordsize="96171,6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">
                  <v:shapetype id="_x0000_t32" coordsize="21600,21600" o:spt="32" o:oned="t" path="m,l21600,21600e" filled="f">
                    <v:path arrowok="t" fillok="f" o:connecttype="none"/>
                    <o:lock v:ext="edit" shapetype="t"/>
                  </v:shapetype>
                  <v:shape id="Straight Arrow Connector 13" o:spid="_x0000_s1080" type="#_x0000_t32" style="position:absolute;left:1823;top:3872;width:926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" strokecolor="#ff9300" strokeweight="2.25pt"/>
                  <v:shapetype id="_x0000_t202" coordsize="21600,21600" o:spt="202" path="m,l,21600r21600,l21600,xe">
                    <v:stroke joinstyle="miter"/>
                    <v:path gradientshapeok="t" o:connecttype="rect"/>
                  </v:shapetype>
                  <v:shape id="Text Box 14" o:spid="_x0000_s1081" type="#_x0000_t202" style="position:absolute;width:96171;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2FB48905" w14:textId="77777777" w:rsidR="0025542F" w:rsidRPr="00F16DD0" w:rsidRDefault="0025542F" w:rsidP="00F22B87">
                          <w:pPr>
                            <w:spacing w:after="0" w:line="240" w:lineRule="auto"/>
                            <w:rPr>
                              <w:rFonts w:ascii="Century Gothic" w:hAnsi="Century Gothic"/>
                              <w:color w:val="000000" w:themeColor="text1"/>
                              <w:sz w:val="12"/>
                              <w:szCs w:val="12"/>
                            </w:rPr>
                          </w:pPr>
                          <w:r w:rsidRPr="00F16DD0">
                            <w:rPr>
                              <w:rFonts w:ascii="Century Gothic" w:hAnsi="Century Gothic"/>
                              <w:color w:val="000000" w:themeColor="text1"/>
                              <w:sz w:val="12"/>
                              <w:szCs w:val="12"/>
                            </w:rPr>
                            <w:t>Republic of the Philippines</w:t>
                          </w:r>
                        </w:p>
                        <w:p w14:paraId="3BF948C7" w14:textId="77777777" w:rsidR="0025542F" w:rsidRPr="00F22B87" w:rsidRDefault="0025542F" w:rsidP="00F22B87">
                          <w:pPr>
                            <w:spacing w:after="0" w:line="240" w:lineRule="auto"/>
                            <w:rPr>
                              <w:rFonts w:ascii="Century Gothic" w:hAnsi="Century Gothic" w:cs="Arial"/>
                              <w:b/>
                              <w:caps/>
                              <w:sz w:val="18"/>
                              <w:szCs w:val="14"/>
                            </w:rPr>
                          </w:pPr>
                          <w:r w:rsidRPr="00F22B87">
                            <w:rPr>
                              <w:rFonts w:ascii="Century Gothic" w:hAnsi="Century Gothic" w:cs="Arial"/>
                              <w:b/>
                              <w:caps/>
                              <w:sz w:val="18"/>
                              <w:szCs w:val="14"/>
                            </w:rPr>
                            <w:t>RIZAL TECHNOLOGICAL UNIVERSITY</w:t>
                          </w:r>
                        </w:p>
                        <w:p w14:paraId="6569CA77" w14:textId="77777777" w:rsidR="0025542F" w:rsidRPr="00F16DD0" w:rsidRDefault="0025542F" w:rsidP="00F22B87">
                          <w:pPr>
                            <w:spacing w:after="0" w:line="240" w:lineRule="auto"/>
                            <w:rPr>
                              <w:rFonts w:ascii="Century Gothic" w:hAnsi="Century Gothic" w:cs="Arial"/>
                              <w:b/>
                              <w:caps/>
                              <w:sz w:val="10"/>
                              <w:szCs w:val="10"/>
                            </w:rPr>
                          </w:pPr>
                          <w:r w:rsidRPr="00F16DD0">
                            <w:rPr>
                              <w:rFonts w:ascii="Century Gothic" w:hAnsi="Century Gothic"/>
                              <w:color w:val="000000" w:themeColor="text1"/>
                              <w:sz w:val="10"/>
                              <w:szCs w:val="10"/>
                            </w:rPr>
                            <w:t>Cities of Mandaluyong and Pasig</w:t>
                          </w:r>
                        </w:p>
                        <w:p w14:paraId="26891EB5" w14:textId="2DE68DEC" w:rsidR="0025542F" w:rsidRPr="00F16DD0" w:rsidRDefault="0025542F" w:rsidP="00F22B87">
                          <w:pPr>
                            <w:spacing w:after="0" w:line="240" w:lineRule="auto"/>
                            <w:rPr>
                              <w:rFonts w:ascii="Century Gothic" w:hAnsi="Century Gothic" w:cs="Arial"/>
                              <w:b/>
                              <w:caps/>
                              <w:sz w:val="24"/>
                              <w:szCs w:val="24"/>
                            </w:rPr>
                          </w:pPr>
                          <w:r w:rsidRPr="00F16DD0">
                            <w:rPr>
                              <w:rFonts w:ascii="Century Gothic" w:hAnsi="Century Gothic" w:cs="Arial"/>
                              <w:b/>
                              <w:caps/>
                              <w:sz w:val="24"/>
                              <w:szCs w:val="24"/>
                            </w:rPr>
                            <w:t>COLLEGE OF ENGINEERING</w:t>
                          </w:r>
                          <w:r w:rsidR="00F2641E">
                            <w:rPr>
                              <w:rFonts w:ascii="Century Gothic" w:hAnsi="Century Gothic" w:cs="Arial"/>
                              <w:b/>
                              <w:caps/>
                              <w:sz w:val="24"/>
                              <w:szCs w:val="24"/>
                            </w:rPr>
                            <w:t xml:space="preserve"> AND</w:t>
                          </w:r>
                          <w:r w:rsidRPr="00F16DD0">
                            <w:rPr>
                              <w:rFonts w:ascii="Century Gothic" w:hAnsi="Century Gothic" w:cs="Arial"/>
                              <w:b/>
                              <w:caps/>
                              <w:sz w:val="24"/>
                              <w:szCs w:val="24"/>
                            </w:rPr>
                            <w:t xml:space="preserve"> ARCHITECTURE</w:t>
                          </w:r>
                        </w:p>
                      </w:txbxContent>
                    </v:textbox>
                  </v:shape>
                  <w10:wrap anchorx="margin"/>
                </v:group>
              </w:pict>
            </mc:Fallback>
          </mc:AlternateContent>
        </w:r>
        <w:r>
          <w:rPr>
            <w:noProof/>
            <w:lang w:val="en-PH" w:eastAsia="en-PH"/>
          </w:rPr>
          <mc:AlternateContent>
            <mc:Choice Requires="wps">
              <w:drawing>
                <wp:anchor distT="4294967294" distB="4294967294" distL="114300" distR="114300" simplePos="0" relativeHeight="251658242" behindDoc="0" locked="0" layoutInCell="1" allowOverlap="1" wp14:anchorId="26664DD8" wp14:editId="71268988">
                  <wp:simplePos x="0" y="0"/>
                  <wp:positionH relativeFrom="page">
                    <wp:align>right</wp:align>
                  </wp:positionH>
                  <wp:positionV relativeFrom="paragraph">
                    <wp:posOffset>34925</wp:posOffset>
                  </wp:positionV>
                  <wp:extent cx="7880350" cy="0"/>
                  <wp:effectExtent l="0" t="19050" r="2540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880350" cy="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5E70394D" id="Straight Connector 7" o:spid="_x0000_s1026" style="position:absolute;z-index:251658242;visibility:visible;mso-wrap-style:square;mso-width-percent:0;mso-height-percent:0;mso-wrap-distance-left:9pt;mso-wrap-distance-top:-6e-5mm;mso-wrap-distance-right:9pt;mso-wrap-distance-bottom:-6e-5mm;mso-position-horizontal:right;mso-position-horizontal-relative:page;mso-position-vertical:absolute;mso-position-vertical-relative:text;mso-width-percent:0;mso-height-percent:0;mso-width-relative:margin;mso-height-relative:page" from="569.3pt,2.75pt" to="1189.8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" strokeweight="3pt">
                  <v:stroke linestyle="thinThin"/>
                  <o:lock v:ext="edit" shapetype="f"/>
                  <w10:wrap anchorx="page"/>
                </v:line>
              </w:pict>
            </mc:Fallback>
          </mc:AlternateContent>
        </w:r>
        <w:r>
          <w:rPr>
            <w:noProof/>
            <w:lang w:val="en-PH" w:eastAsia="en-PH"/>
          </w:rPr>
          <mc:AlternateContent>
            <mc:Choice Requires="wps">
              <w:drawing>
                <wp:anchor distT="0" distB="0" distL="114298" distR="114298" simplePos="0" relativeHeight="251658241" behindDoc="0" locked="0" layoutInCell="1" allowOverlap="1" wp14:anchorId="4F8EA60E" wp14:editId="2E853B02">
                  <wp:simplePos x="0" y="0"/>
                  <wp:positionH relativeFrom="column">
                    <wp:posOffset>5772149</wp:posOffset>
                  </wp:positionH>
                  <wp:positionV relativeFrom="paragraph">
                    <wp:posOffset>-447675</wp:posOffset>
                  </wp:positionV>
                  <wp:extent cx="0" cy="10201910"/>
                  <wp:effectExtent l="19050" t="0" r="19050" b="889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20191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4DBA571F" id="Straight Connector 6" o:spid="_x0000_s1026" style="position:absolute;z-index:251658241;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margin" from="454.5pt,-35.25pt" to="454.5pt,7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" strokeweight="3pt">
                  <v:stroke linestyle="thinThin"/>
                  <o:lock v:ext="edit" shapetype="f"/>
                </v:line>
              </w:pict>
            </mc:Fallback>
          </mc:AlternateContent>
        </w:r>
        <w:r>
          <w:rPr>
            <w:noProof/>
            <w:lang w:val="en-PH" w:eastAsia="en-PH"/>
          </w:rPr>
          <mc:AlternateContent>
            <mc:Choice Requires="wps">
              <w:drawing>
                <wp:anchor distT="0" distB="0" distL="114298" distR="114298" simplePos="0" relativeHeight="251658240" behindDoc="0" locked="0" layoutInCell="1" allowOverlap="1" wp14:anchorId="48357FFC" wp14:editId="477BD298">
                  <wp:simplePos x="0" y="0"/>
                  <wp:positionH relativeFrom="column">
                    <wp:posOffset>-304801</wp:posOffset>
                  </wp:positionH>
                  <wp:positionV relativeFrom="paragraph">
                    <wp:posOffset>-447675</wp:posOffset>
                  </wp:positionV>
                  <wp:extent cx="0" cy="10249535"/>
                  <wp:effectExtent l="19050" t="0" r="19050" b="1841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249535"/>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55C9D88" id="Straight Connector 2" o:spid="_x0000_s1026" style="position:absolute;z-index:2516582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4pt,-35.25pt" to="-24pt,7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" strokeweight="3pt">
                  <v:stroke linestyle="thinThin"/>
                  <o:lock v:ext="edit" shapetype="f"/>
                </v:line>
              </w:pict>
            </mc:Fallback>
          </mc:AlternateContent>
        </w:r>
      </w:p>
      <w:p w14:paraId="691002AB" w14:textId="392A0DF2" w:rsidR="0025542F" w:rsidRDefault="0025542F" w:rsidP="00A36480">
        <w:pPr>
          <w:pStyle w:val="Header"/>
          <w:tabs>
            <w:tab w:val="left" w:pos="8314"/>
          </w:tabs>
          <w:ind w:left="360"/>
        </w:pPr>
        <w:r>
          <w:tab/>
        </w:r>
        <w:r>
          <w:tab/>
        </w:r>
        <w:r>
          <w:tab/>
        </w:r>
        <w:r>
          <w:tab/>
        </w:r>
      </w:p>
      <w:p w14:paraId="7CF081BB" w14:textId="7E0F956B" w:rsidR="0025542F" w:rsidRDefault="0025542F" w:rsidP="00A36480">
        <w:pPr>
          <w:pStyle w:val="Header"/>
          <w:tabs>
            <w:tab w:val="left" w:pos="8314"/>
          </w:tabs>
          <w:ind w:left="360"/>
        </w:pPr>
        <w:r>
          <w:rPr>
            <w:noProof/>
            <w:lang w:val="en-PH" w:eastAsia="en-PH"/>
          </w:rPr>
          <mc:AlternateContent>
            <mc:Choice Requires="wps">
              <w:drawing>
                <wp:anchor distT="4294967294" distB="4294967294" distL="114300" distR="114300" simplePos="0" relativeHeight="251658243" behindDoc="0" locked="0" layoutInCell="1" allowOverlap="1" wp14:anchorId="0B9426CC" wp14:editId="1B815F17">
                  <wp:simplePos x="0" y="0"/>
                  <wp:positionH relativeFrom="column">
                    <wp:posOffset>-1341120</wp:posOffset>
                  </wp:positionH>
                  <wp:positionV relativeFrom="paragraph">
                    <wp:posOffset>184150</wp:posOffset>
                  </wp:positionV>
                  <wp:extent cx="7880350" cy="0"/>
                  <wp:effectExtent l="0" t="19050" r="6350" b="190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880350" cy="0"/>
                          </a:xfrm>
                          <a:prstGeom prst="line">
                            <a:avLst/>
                          </a:prstGeom>
                          <a:noFill/>
                          <a:ln w="38100" cmpd="dbl" algn="ctr">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w14:anchorId="6629FDCD" id="Straight Connector 8" o:spid="_x0000_s1026" style="position:absolute;z-index:251658243;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05.6pt,14.5pt" to="514.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" strokeweight="3pt">
                  <v:stroke linestyle="thinThin"/>
                  <o:lock v:ext="edit" shapetype="f"/>
                </v:line>
              </w:pict>
            </mc:Fallback>
          </mc:AlternateContent>
        </w:r>
      </w:p>
      <w:p w14:paraId="5215793A" w14:textId="051026EB" w:rsidR="007D041E" w:rsidRDefault="005F795B" w:rsidP="00E74CEB">
        <w:pPr>
          <w:pStyle w:val="Header"/>
          <w:tabs>
            <w:tab w:val="left" w:pos="8314"/>
          </w:tabs>
          <w:ind w:left="360"/>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4AC2"/>
    <w:multiLevelType w:val="hybridMultilevel"/>
    <w:tmpl w:val="6CE85F08"/>
    <w:lvl w:ilvl="0" w:tplc="0F660C18">
      <w:start w:val="1"/>
      <w:numFmt w:val="bullet"/>
      <w:lvlText w:val="•"/>
      <w:lvlJc w:val="left"/>
      <w:pPr>
        <w:tabs>
          <w:tab w:val="num" w:pos="720"/>
        </w:tabs>
        <w:ind w:left="720" w:hanging="360"/>
      </w:pPr>
      <w:rPr>
        <w:rFonts w:ascii="Times New Roman" w:hAnsi="Times New Roman" w:hint="default"/>
      </w:rPr>
    </w:lvl>
    <w:lvl w:ilvl="1" w:tplc="3F946AA6">
      <w:start w:val="1"/>
      <w:numFmt w:val="bullet"/>
      <w:lvlText w:val="•"/>
      <w:lvlJc w:val="left"/>
      <w:pPr>
        <w:tabs>
          <w:tab w:val="num" w:pos="1440"/>
        </w:tabs>
        <w:ind w:left="1440" w:hanging="360"/>
      </w:pPr>
      <w:rPr>
        <w:rFonts w:ascii="Times New Roman" w:hAnsi="Times New Roman" w:hint="default"/>
      </w:rPr>
    </w:lvl>
    <w:lvl w:ilvl="2" w:tplc="C58ABB58" w:tentative="1">
      <w:start w:val="1"/>
      <w:numFmt w:val="bullet"/>
      <w:lvlText w:val="•"/>
      <w:lvlJc w:val="left"/>
      <w:pPr>
        <w:tabs>
          <w:tab w:val="num" w:pos="2160"/>
        </w:tabs>
        <w:ind w:left="2160" w:hanging="360"/>
      </w:pPr>
      <w:rPr>
        <w:rFonts w:ascii="Times New Roman" w:hAnsi="Times New Roman" w:hint="default"/>
      </w:rPr>
    </w:lvl>
    <w:lvl w:ilvl="3" w:tplc="C520E9CE" w:tentative="1">
      <w:start w:val="1"/>
      <w:numFmt w:val="bullet"/>
      <w:lvlText w:val="•"/>
      <w:lvlJc w:val="left"/>
      <w:pPr>
        <w:tabs>
          <w:tab w:val="num" w:pos="2880"/>
        </w:tabs>
        <w:ind w:left="2880" w:hanging="360"/>
      </w:pPr>
      <w:rPr>
        <w:rFonts w:ascii="Times New Roman" w:hAnsi="Times New Roman" w:hint="default"/>
      </w:rPr>
    </w:lvl>
    <w:lvl w:ilvl="4" w:tplc="030EAB2A" w:tentative="1">
      <w:start w:val="1"/>
      <w:numFmt w:val="bullet"/>
      <w:lvlText w:val="•"/>
      <w:lvlJc w:val="left"/>
      <w:pPr>
        <w:tabs>
          <w:tab w:val="num" w:pos="3600"/>
        </w:tabs>
        <w:ind w:left="3600" w:hanging="360"/>
      </w:pPr>
      <w:rPr>
        <w:rFonts w:ascii="Times New Roman" w:hAnsi="Times New Roman" w:hint="default"/>
      </w:rPr>
    </w:lvl>
    <w:lvl w:ilvl="5" w:tplc="113A4E90" w:tentative="1">
      <w:start w:val="1"/>
      <w:numFmt w:val="bullet"/>
      <w:lvlText w:val="•"/>
      <w:lvlJc w:val="left"/>
      <w:pPr>
        <w:tabs>
          <w:tab w:val="num" w:pos="4320"/>
        </w:tabs>
        <w:ind w:left="4320" w:hanging="360"/>
      </w:pPr>
      <w:rPr>
        <w:rFonts w:ascii="Times New Roman" w:hAnsi="Times New Roman" w:hint="default"/>
      </w:rPr>
    </w:lvl>
    <w:lvl w:ilvl="6" w:tplc="6E4254F2" w:tentative="1">
      <w:start w:val="1"/>
      <w:numFmt w:val="bullet"/>
      <w:lvlText w:val="•"/>
      <w:lvlJc w:val="left"/>
      <w:pPr>
        <w:tabs>
          <w:tab w:val="num" w:pos="5040"/>
        </w:tabs>
        <w:ind w:left="5040" w:hanging="360"/>
      </w:pPr>
      <w:rPr>
        <w:rFonts w:ascii="Times New Roman" w:hAnsi="Times New Roman" w:hint="default"/>
      </w:rPr>
    </w:lvl>
    <w:lvl w:ilvl="7" w:tplc="2416E17A" w:tentative="1">
      <w:start w:val="1"/>
      <w:numFmt w:val="bullet"/>
      <w:lvlText w:val="•"/>
      <w:lvlJc w:val="left"/>
      <w:pPr>
        <w:tabs>
          <w:tab w:val="num" w:pos="5760"/>
        </w:tabs>
        <w:ind w:left="5760" w:hanging="360"/>
      </w:pPr>
      <w:rPr>
        <w:rFonts w:ascii="Times New Roman" w:hAnsi="Times New Roman" w:hint="default"/>
      </w:rPr>
    </w:lvl>
    <w:lvl w:ilvl="8" w:tplc="93048DE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1E3201F"/>
    <w:multiLevelType w:val="multilevel"/>
    <w:tmpl w:val="FD08DC98"/>
    <w:lvl w:ilvl="0">
      <w:start w:val="1"/>
      <w:numFmt w:val="decimal"/>
      <w:lvlText w:val="%1."/>
      <w:lvlJc w:val="left"/>
      <w:pPr>
        <w:ind w:left="720" w:hanging="360"/>
      </w:pPr>
      <w:rPr>
        <w:rFont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03C0D"/>
    <w:multiLevelType w:val="hybridMultilevel"/>
    <w:tmpl w:val="11E283F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B741F0"/>
    <w:multiLevelType w:val="hybridMultilevel"/>
    <w:tmpl w:val="B60EAE18"/>
    <w:lvl w:ilvl="0" w:tplc="7786C618">
      <w:start w:val="1"/>
      <w:numFmt w:val="bullet"/>
      <w:lvlText w:val="•"/>
      <w:lvlJc w:val="left"/>
      <w:pPr>
        <w:tabs>
          <w:tab w:val="num" w:pos="720"/>
        </w:tabs>
        <w:ind w:left="720" w:hanging="360"/>
      </w:pPr>
      <w:rPr>
        <w:rFonts w:ascii="Times New Roman" w:hAnsi="Times New Roman" w:hint="default"/>
      </w:rPr>
    </w:lvl>
    <w:lvl w:ilvl="1" w:tplc="37C85620">
      <w:start w:val="1"/>
      <w:numFmt w:val="bullet"/>
      <w:lvlText w:val="•"/>
      <w:lvlJc w:val="left"/>
      <w:pPr>
        <w:tabs>
          <w:tab w:val="num" w:pos="1440"/>
        </w:tabs>
        <w:ind w:left="1440" w:hanging="360"/>
      </w:pPr>
      <w:rPr>
        <w:rFonts w:ascii="Times New Roman" w:hAnsi="Times New Roman" w:hint="default"/>
      </w:rPr>
    </w:lvl>
    <w:lvl w:ilvl="2" w:tplc="604A6C7E" w:tentative="1">
      <w:start w:val="1"/>
      <w:numFmt w:val="bullet"/>
      <w:lvlText w:val="•"/>
      <w:lvlJc w:val="left"/>
      <w:pPr>
        <w:tabs>
          <w:tab w:val="num" w:pos="2160"/>
        </w:tabs>
        <w:ind w:left="2160" w:hanging="360"/>
      </w:pPr>
      <w:rPr>
        <w:rFonts w:ascii="Times New Roman" w:hAnsi="Times New Roman" w:hint="default"/>
      </w:rPr>
    </w:lvl>
    <w:lvl w:ilvl="3" w:tplc="B2AACC20" w:tentative="1">
      <w:start w:val="1"/>
      <w:numFmt w:val="bullet"/>
      <w:lvlText w:val="•"/>
      <w:lvlJc w:val="left"/>
      <w:pPr>
        <w:tabs>
          <w:tab w:val="num" w:pos="2880"/>
        </w:tabs>
        <w:ind w:left="2880" w:hanging="360"/>
      </w:pPr>
      <w:rPr>
        <w:rFonts w:ascii="Times New Roman" w:hAnsi="Times New Roman" w:hint="default"/>
      </w:rPr>
    </w:lvl>
    <w:lvl w:ilvl="4" w:tplc="80C6C9C2" w:tentative="1">
      <w:start w:val="1"/>
      <w:numFmt w:val="bullet"/>
      <w:lvlText w:val="•"/>
      <w:lvlJc w:val="left"/>
      <w:pPr>
        <w:tabs>
          <w:tab w:val="num" w:pos="3600"/>
        </w:tabs>
        <w:ind w:left="3600" w:hanging="360"/>
      </w:pPr>
      <w:rPr>
        <w:rFonts w:ascii="Times New Roman" w:hAnsi="Times New Roman" w:hint="default"/>
      </w:rPr>
    </w:lvl>
    <w:lvl w:ilvl="5" w:tplc="C926335A" w:tentative="1">
      <w:start w:val="1"/>
      <w:numFmt w:val="bullet"/>
      <w:lvlText w:val="•"/>
      <w:lvlJc w:val="left"/>
      <w:pPr>
        <w:tabs>
          <w:tab w:val="num" w:pos="4320"/>
        </w:tabs>
        <w:ind w:left="4320" w:hanging="360"/>
      </w:pPr>
      <w:rPr>
        <w:rFonts w:ascii="Times New Roman" w:hAnsi="Times New Roman" w:hint="default"/>
      </w:rPr>
    </w:lvl>
    <w:lvl w:ilvl="6" w:tplc="49EC5826" w:tentative="1">
      <w:start w:val="1"/>
      <w:numFmt w:val="bullet"/>
      <w:lvlText w:val="•"/>
      <w:lvlJc w:val="left"/>
      <w:pPr>
        <w:tabs>
          <w:tab w:val="num" w:pos="5040"/>
        </w:tabs>
        <w:ind w:left="5040" w:hanging="360"/>
      </w:pPr>
      <w:rPr>
        <w:rFonts w:ascii="Times New Roman" w:hAnsi="Times New Roman" w:hint="default"/>
      </w:rPr>
    </w:lvl>
    <w:lvl w:ilvl="7" w:tplc="183C129C" w:tentative="1">
      <w:start w:val="1"/>
      <w:numFmt w:val="bullet"/>
      <w:lvlText w:val="•"/>
      <w:lvlJc w:val="left"/>
      <w:pPr>
        <w:tabs>
          <w:tab w:val="num" w:pos="5760"/>
        </w:tabs>
        <w:ind w:left="5760" w:hanging="360"/>
      </w:pPr>
      <w:rPr>
        <w:rFonts w:ascii="Times New Roman" w:hAnsi="Times New Roman" w:hint="default"/>
      </w:rPr>
    </w:lvl>
    <w:lvl w:ilvl="8" w:tplc="72884216"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710290F"/>
    <w:multiLevelType w:val="hybridMultilevel"/>
    <w:tmpl w:val="A6B4CCF8"/>
    <w:lvl w:ilvl="0" w:tplc="34090019">
      <w:start w:val="1"/>
      <w:numFmt w:val="lowerLetter"/>
      <w:lvlText w:val="%1."/>
      <w:lvlJc w:val="left"/>
      <w:pPr>
        <w:ind w:left="720" w:hanging="360"/>
      </w:pPr>
      <w:rPr>
        <w:rFonts w:hint="default"/>
      </w:rPr>
    </w:lvl>
    <w:lvl w:ilvl="1" w:tplc="34090019">
      <w:start w:val="1"/>
      <w:numFmt w:val="lowerLetter"/>
      <w:lvlText w:val="%2."/>
      <w:lvlJc w:val="left"/>
      <w:pPr>
        <w:ind w:left="644"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9911DBC"/>
    <w:multiLevelType w:val="hybridMultilevel"/>
    <w:tmpl w:val="C3982CA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D6C2913"/>
    <w:multiLevelType w:val="hybridMultilevel"/>
    <w:tmpl w:val="DE2E24C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65D176F"/>
    <w:multiLevelType w:val="hybridMultilevel"/>
    <w:tmpl w:val="5510A362"/>
    <w:lvl w:ilvl="0" w:tplc="04090011">
      <w:start w:val="1"/>
      <w:numFmt w:val="decimal"/>
      <w:lvlText w:val="%1)"/>
      <w:lvlJc w:val="left"/>
      <w:pPr>
        <w:ind w:left="63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52233D"/>
    <w:multiLevelType w:val="multilevel"/>
    <w:tmpl w:val="62EC5E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E4275BF"/>
    <w:multiLevelType w:val="hybridMultilevel"/>
    <w:tmpl w:val="C8F88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4591B"/>
    <w:multiLevelType w:val="hybridMultilevel"/>
    <w:tmpl w:val="49165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B6147E"/>
    <w:multiLevelType w:val="hybridMultilevel"/>
    <w:tmpl w:val="1EE828AC"/>
    <w:lvl w:ilvl="0" w:tplc="EED88C5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880799"/>
    <w:multiLevelType w:val="hybridMultilevel"/>
    <w:tmpl w:val="67A4916E"/>
    <w:lvl w:ilvl="0" w:tplc="CB423BDA">
      <w:start w:val="1"/>
      <w:numFmt w:val="bullet"/>
      <w:pStyle w:val="List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DCA5DED"/>
    <w:multiLevelType w:val="multilevel"/>
    <w:tmpl w:val="2A82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A11DE4"/>
    <w:multiLevelType w:val="hybridMultilevel"/>
    <w:tmpl w:val="5030C70C"/>
    <w:lvl w:ilvl="0" w:tplc="FE98B78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6B216A3"/>
    <w:multiLevelType w:val="hybridMultilevel"/>
    <w:tmpl w:val="8342F1FC"/>
    <w:lvl w:ilvl="0" w:tplc="3A38EB5A">
      <w:start w:val="11"/>
      <w:numFmt w:val="lowerLetter"/>
      <w:lvlText w:val="%1."/>
      <w:lvlJc w:val="left"/>
      <w:pPr>
        <w:ind w:left="720" w:hanging="360"/>
      </w:pPr>
      <w:rPr>
        <w:rFonts w:hint="default"/>
        <w:b w:val="0"/>
        <w:i/>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37613413"/>
    <w:multiLevelType w:val="hybridMultilevel"/>
    <w:tmpl w:val="E7984F0A"/>
    <w:lvl w:ilvl="0" w:tplc="D3B67372">
      <w:start w:val="1"/>
      <w:numFmt w:val="bullet"/>
      <w:lvlText w:val=""/>
      <w:lvlJc w:val="left"/>
      <w:pPr>
        <w:ind w:left="360" w:firstLine="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7270C0"/>
    <w:multiLevelType w:val="hybridMultilevel"/>
    <w:tmpl w:val="3AF40F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205FD7"/>
    <w:multiLevelType w:val="hybridMultilevel"/>
    <w:tmpl w:val="5030C70C"/>
    <w:lvl w:ilvl="0" w:tplc="FFFFFFFF">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42615599"/>
    <w:multiLevelType w:val="hybridMultilevel"/>
    <w:tmpl w:val="D7CC47F6"/>
    <w:lvl w:ilvl="0" w:tplc="34090015">
      <w:start w:val="12"/>
      <w:numFmt w:val="upperLetter"/>
      <w:lvlText w:val="%1."/>
      <w:lvlJc w:val="left"/>
      <w:pPr>
        <w:ind w:left="720" w:hanging="360"/>
      </w:pPr>
      <w:rPr>
        <w:rFonts w:hint="default"/>
        <w:i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433C04B8"/>
    <w:multiLevelType w:val="hybridMultilevel"/>
    <w:tmpl w:val="711A6034"/>
    <w:lvl w:ilvl="0" w:tplc="34090001">
      <w:start w:val="1"/>
      <w:numFmt w:val="bullet"/>
      <w:lvlText w:val=""/>
      <w:lvlJc w:val="left"/>
      <w:pPr>
        <w:ind w:left="1680" w:hanging="360"/>
      </w:pPr>
      <w:rPr>
        <w:rFonts w:ascii="Symbol" w:hAnsi="Symbol" w:hint="default"/>
      </w:rPr>
    </w:lvl>
    <w:lvl w:ilvl="1" w:tplc="34090003" w:tentative="1">
      <w:start w:val="1"/>
      <w:numFmt w:val="bullet"/>
      <w:lvlText w:val="o"/>
      <w:lvlJc w:val="left"/>
      <w:pPr>
        <w:ind w:left="2400" w:hanging="360"/>
      </w:pPr>
      <w:rPr>
        <w:rFonts w:ascii="Courier New" w:hAnsi="Courier New" w:cs="Courier New" w:hint="default"/>
      </w:rPr>
    </w:lvl>
    <w:lvl w:ilvl="2" w:tplc="34090005" w:tentative="1">
      <w:start w:val="1"/>
      <w:numFmt w:val="bullet"/>
      <w:lvlText w:val=""/>
      <w:lvlJc w:val="left"/>
      <w:pPr>
        <w:ind w:left="3120" w:hanging="360"/>
      </w:pPr>
      <w:rPr>
        <w:rFonts w:ascii="Wingdings" w:hAnsi="Wingdings" w:hint="default"/>
      </w:rPr>
    </w:lvl>
    <w:lvl w:ilvl="3" w:tplc="34090001" w:tentative="1">
      <w:start w:val="1"/>
      <w:numFmt w:val="bullet"/>
      <w:lvlText w:val=""/>
      <w:lvlJc w:val="left"/>
      <w:pPr>
        <w:ind w:left="3840" w:hanging="360"/>
      </w:pPr>
      <w:rPr>
        <w:rFonts w:ascii="Symbol" w:hAnsi="Symbol" w:hint="default"/>
      </w:rPr>
    </w:lvl>
    <w:lvl w:ilvl="4" w:tplc="34090003" w:tentative="1">
      <w:start w:val="1"/>
      <w:numFmt w:val="bullet"/>
      <w:lvlText w:val="o"/>
      <w:lvlJc w:val="left"/>
      <w:pPr>
        <w:ind w:left="4560" w:hanging="360"/>
      </w:pPr>
      <w:rPr>
        <w:rFonts w:ascii="Courier New" w:hAnsi="Courier New" w:cs="Courier New" w:hint="default"/>
      </w:rPr>
    </w:lvl>
    <w:lvl w:ilvl="5" w:tplc="34090005" w:tentative="1">
      <w:start w:val="1"/>
      <w:numFmt w:val="bullet"/>
      <w:lvlText w:val=""/>
      <w:lvlJc w:val="left"/>
      <w:pPr>
        <w:ind w:left="5280" w:hanging="360"/>
      </w:pPr>
      <w:rPr>
        <w:rFonts w:ascii="Wingdings" w:hAnsi="Wingdings" w:hint="default"/>
      </w:rPr>
    </w:lvl>
    <w:lvl w:ilvl="6" w:tplc="34090001" w:tentative="1">
      <w:start w:val="1"/>
      <w:numFmt w:val="bullet"/>
      <w:lvlText w:val=""/>
      <w:lvlJc w:val="left"/>
      <w:pPr>
        <w:ind w:left="6000" w:hanging="360"/>
      </w:pPr>
      <w:rPr>
        <w:rFonts w:ascii="Symbol" w:hAnsi="Symbol" w:hint="default"/>
      </w:rPr>
    </w:lvl>
    <w:lvl w:ilvl="7" w:tplc="34090003" w:tentative="1">
      <w:start w:val="1"/>
      <w:numFmt w:val="bullet"/>
      <w:lvlText w:val="o"/>
      <w:lvlJc w:val="left"/>
      <w:pPr>
        <w:ind w:left="6720" w:hanging="360"/>
      </w:pPr>
      <w:rPr>
        <w:rFonts w:ascii="Courier New" w:hAnsi="Courier New" w:cs="Courier New" w:hint="default"/>
      </w:rPr>
    </w:lvl>
    <w:lvl w:ilvl="8" w:tplc="34090005" w:tentative="1">
      <w:start w:val="1"/>
      <w:numFmt w:val="bullet"/>
      <w:lvlText w:val=""/>
      <w:lvlJc w:val="left"/>
      <w:pPr>
        <w:ind w:left="7440" w:hanging="360"/>
      </w:pPr>
      <w:rPr>
        <w:rFonts w:ascii="Wingdings" w:hAnsi="Wingdings" w:hint="default"/>
      </w:rPr>
    </w:lvl>
  </w:abstractNum>
  <w:abstractNum w:abstractNumId="21" w15:restartNumberingAfterBreak="0">
    <w:nsid w:val="435B2CBB"/>
    <w:multiLevelType w:val="hybridMultilevel"/>
    <w:tmpl w:val="673E3864"/>
    <w:lvl w:ilvl="0" w:tplc="2BDAC45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8A93237"/>
    <w:multiLevelType w:val="multilevel"/>
    <w:tmpl w:val="C96CBEF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95216A"/>
    <w:multiLevelType w:val="hybridMultilevel"/>
    <w:tmpl w:val="CB565FC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53162B"/>
    <w:multiLevelType w:val="multilevel"/>
    <w:tmpl w:val="3C2A7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1A4DE5"/>
    <w:multiLevelType w:val="multilevel"/>
    <w:tmpl w:val="0560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030E36"/>
    <w:multiLevelType w:val="hybridMultilevel"/>
    <w:tmpl w:val="9E14DD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DC2FDF"/>
    <w:multiLevelType w:val="multilevel"/>
    <w:tmpl w:val="9424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6F1592"/>
    <w:multiLevelType w:val="multilevel"/>
    <w:tmpl w:val="79400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C52598"/>
    <w:multiLevelType w:val="hybridMultilevel"/>
    <w:tmpl w:val="1B526926"/>
    <w:lvl w:ilvl="0" w:tplc="31026398">
      <w:start w:val="5"/>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DA39A0"/>
    <w:multiLevelType w:val="multilevel"/>
    <w:tmpl w:val="EF14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CD2953"/>
    <w:multiLevelType w:val="hybridMultilevel"/>
    <w:tmpl w:val="748469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A61FDE"/>
    <w:multiLevelType w:val="hybridMultilevel"/>
    <w:tmpl w:val="9D38F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B724EE"/>
    <w:multiLevelType w:val="hybridMultilevel"/>
    <w:tmpl w:val="2AC2A37E"/>
    <w:lvl w:ilvl="0" w:tplc="34090015">
      <w:start w:val="14"/>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72E913C6"/>
    <w:multiLevelType w:val="hybridMultilevel"/>
    <w:tmpl w:val="8E6099FC"/>
    <w:lvl w:ilvl="0" w:tplc="34090015">
      <w:start w:val="15"/>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57430B1"/>
    <w:multiLevelType w:val="hybridMultilevel"/>
    <w:tmpl w:val="C93EE37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9309CE"/>
    <w:multiLevelType w:val="hybridMultilevel"/>
    <w:tmpl w:val="6E98176C"/>
    <w:lvl w:ilvl="0" w:tplc="34090015">
      <w:start w:val="1"/>
      <w:numFmt w:val="upperLetter"/>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7" w15:restartNumberingAfterBreak="0">
    <w:nsid w:val="77F71446"/>
    <w:multiLevelType w:val="multilevel"/>
    <w:tmpl w:val="254EA692"/>
    <w:lvl w:ilvl="0">
      <w:start w:val="1"/>
      <w:numFmt w:val="decimal"/>
      <w:lvlText w:val="%1."/>
      <w:lvlJc w:val="left"/>
      <w:pPr>
        <w:ind w:left="1080" w:hanging="360"/>
      </w:pPr>
      <w:rPr>
        <w:rFonts w:hint="default"/>
        <w:b/>
        <w:bCs w:val="0"/>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8" w15:restartNumberingAfterBreak="0">
    <w:nsid w:val="7C8E373B"/>
    <w:multiLevelType w:val="hybridMultilevel"/>
    <w:tmpl w:val="05503EBE"/>
    <w:lvl w:ilvl="0" w:tplc="34090001">
      <w:start w:val="1"/>
      <w:numFmt w:val="bullet"/>
      <w:lvlText w:val=""/>
      <w:lvlJc w:val="left"/>
      <w:pPr>
        <w:ind w:left="1680" w:hanging="360"/>
      </w:pPr>
      <w:rPr>
        <w:rFonts w:ascii="Symbol" w:hAnsi="Symbol" w:hint="default"/>
      </w:rPr>
    </w:lvl>
    <w:lvl w:ilvl="1" w:tplc="34090003" w:tentative="1">
      <w:start w:val="1"/>
      <w:numFmt w:val="bullet"/>
      <w:lvlText w:val="o"/>
      <w:lvlJc w:val="left"/>
      <w:pPr>
        <w:ind w:left="2400" w:hanging="360"/>
      </w:pPr>
      <w:rPr>
        <w:rFonts w:ascii="Courier New" w:hAnsi="Courier New" w:cs="Courier New" w:hint="default"/>
      </w:rPr>
    </w:lvl>
    <w:lvl w:ilvl="2" w:tplc="34090005" w:tentative="1">
      <w:start w:val="1"/>
      <w:numFmt w:val="bullet"/>
      <w:lvlText w:val=""/>
      <w:lvlJc w:val="left"/>
      <w:pPr>
        <w:ind w:left="3120" w:hanging="360"/>
      </w:pPr>
      <w:rPr>
        <w:rFonts w:ascii="Wingdings" w:hAnsi="Wingdings" w:hint="default"/>
      </w:rPr>
    </w:lvl>
    <w:lvl w:ilvl="3" w:tplc="34090001" w:tentative="1">
      <w:start w:val="1"/>
      <w:numFmt w:val="bullet"/>
      <w:lvlText w:val=""/>
      <w:lvlJc w:val="left"/>
      <w:pPr>
        <w:ind w:left="3840" w:hanging="360"/>
      </w:pPr>
      <w:rPr>
        <w:rFonts w:ascii="Symbol" w:hAnsi="Symbol" w:hint="default"/>
      </w:rPr>
    </w:lvl>
    <w:lvl w:ilvl="4" w:tplc="34090003" w:tentative="1">
      <w:start w:val="1"/>
      <w:numFmt w:val="bullet"/>
      <w:lvlText w:val="o"/>
      <w:lvlJc w:val="left"/>
      <w:pPr>
        <w:ind w:left="4560" w:hanging="360"/>
      </w:pPr>
      <w:rPr>
        <w:rFonts w:ascii="Courier New" w:hAnsi="Courier New" w:cs="Courier New" w:hint="default"/>
      </w:rPr>
    </w:lvl>
    <w:lvl w:ilvl="5" w:tplc="34090005" w:tentative="1">
      <w:start w:val="1"/>
      <w:numFmt w:val="bullet"/>
      <w:lvlText w:val=""/>
      <w:lvlJc w:val="left"/>
      <w:pPr>
        <w:ind w:left="5280" w:hanging="360"/>
      </w:pPr>
      <w:rPr>
        <w:rFonts w:ascii="Wingdings" w:hAnsi="Wingdings" w:hint="default"/>
      </w:rPr>
    </w:lvl>
    <w:lvl w:ilvl="6" w:tplc="34090001" w:tentative="1">
      <w:start w:val="1"/>
      <w:numFmt w:val="bullet"/>
      <w:lvlText w:val=""/>
      <w:lvlJc w:val="left"/>
      <w:pPr>
        <w:ind w:left="6000" w:hanging="360"/>
      </w:pPr>
      <w:rPr>
        <w:rFonts w:ascii="Symbol" w:hAnsi="Symbol" w:hint="default"/>
      </w:rPr>
    </w:lvl>
    <w:lvl w:ilvl="7" w:tplc="34090003" w:tentative="1">
      <w:start w:val="1"/>
      <w:numFmt w:val="bullet"/>
      <w:lvlText w:val="o"/>
      <w:lvlJc w:val="left"/>
      <w:pPr>
        <w:ind w:left="6720" w:hanging="360"/>
      </w:pPr>
      <w:rPr>
        <w:rFonts w:ascii="Courier New" w:hAnsi="Courier New" w:cs="Courier New" w:hint="default"/>
      </w:rPr>
    </w:lvl>
    <w:lvl w:ilvl="8" w:tplc="34090005" w:tentative="1">
      <w:start w:val="1"/>
      <w:numFmt w:val="bullet"/>
      <w:lvlText w:val=""/>
      <w:lvlJc w:val="left"/>
      <w:pPr>
        <w:ind w:left="7440" w:hanging="360"/>
      </w:pPr>
      <w:rPr>
        <w:rFonts w:ascii="Wingdings" w:hAnsi="Wingdings" w:hint="default"/>
      </w:rPr>
    </w:lvl>
  </w:abstractNum>
  <w:num w:numId="1" w16cid:durableId="1544710943">
    <w:abstractNumId w:val="10"/>
  </w:num>
  <w:num w:numId="2" w16cid:durableId="1709140108">
    <w:abstractNumId w:val="9"/>
  </w:num>
  <w:num w:numId="3" w16cid:durableId="93089667">
    <w:abstractNumId w:val="23"/>
  </w:num>
  <w:num w:numId="4" w16cid:durableId="770129559">
    <w:abstractNumId w:val="0"/>
  </w:num>
  <w:num w:numId="5" w16cid:durableId="466821417">
    <w:abstractNumId w:val="3"/>
  </w:num>
  <w:num w:numId="6" w16cid:durableId="246962062">
    <w:abstractNumId w:val="11"/>
  </w:num>
  <w:num w:numId="7" w16cid:durableId="201093907">
    <w:abstractNumId w:val="31"/>
  </w:num>
  <w:num w:numId="8" w16cid:durableId="178668425">
    <w:abstractNumId w:val="35"/>
  </w:num>
  <w:num w:numId="9" w16cid:durableId="229771862">
    <w:abstractNumId w:val="26"/>
  </w:num>
  <w:num w:numId="10" w16cid:durableId="950013855">
    <w:abstractNumId w:val="2"/>
  </w:num>
  <w:num w:numId="11" w16cid:durableId="1863083918">
    <w:abstractNumId w:val="16"/>
  </w:num>
  <w:num w:numId="12" w16cid:durableId="779881199">
    <w:abstractNumId w:val="24"/>
  </w:num>
  <w:num w:numId="13" w16cid:durableId="2066098014">
    <w:abstractNumId w:val="30"/>
  </w:num>
  <w:num w:numId="14" w16cid:durableId="998849704">
    <w:abstractNumId w:val="7"/>
  </w:num>
  <w:num w:numId="15" w16cid:durableId="1003312888">
    <w:abstractNumId w:val="29"/>
  </w:num>
  <w:num w:numId="16" w16cid:durableId="417681426">
    <w:abstractNumId w:val="12"/>
  </w:num>
  <w:num w:numId="17" w16cid:durableId="1487093470">
    <w:abstractNumId w:val="21"/>
  </w:num>
  <w:num w:numId="18" w16cid:durableId="2137066482">
    <w:abstractNumId w:val="32"/>
  </w:num>
  <w:num w:numId="19" w16cid:durableId="1316839349">
    <w:abstractNumId w:val="17"/>
  </w:num>
  <w:num w:numId="20" w16cid:durableId="1272198865">
    <w:abstractNumId w:val="13"/>
  </w:num>
  <w:num w:numId="21" w16cid:durableId="53624825">
    <w:abstractNumId w:val="27"/>
  </w:num>
  <w:num w:numId="22" w16cid:durableId="1556240174">
    <w:abstractNumId w:val="22"/>
  </w:num>
  <w:num w:numId="23" w16cid:durableId="1425228741">
    <w:abstractNumId w:val="25"/>
  </w:num>
  <w:num w:numId="24" w16cid:durableId="1035813850">
    <w:abstractNumId w:val="28"/>
  </w:num>
  <w:num w:numId="25" w16cid:durableId="1788114071">
    <w:abstractNumId w:val="1"/>
  </w:num>
  <w:num w:numId="26" w16cid:durableId="1503861978">
    <w:abstractNumId w:val="5"/>
  </w:num>
  <w:num w:numId="27" w16cid:durableId="779301874">
    <w:abstractNumId w:val="36"/>
  </w:num>
  <w:num w:numId="28" w16cid:durableId="894203153">
    <w:abstractNumId w:val="8"/>
  </w:num>
  <w:num w:numId="29" w16cid:durableId="163937459">
    <w:abstractNumId w:val="15"/>
  </w:num>
  <w:num w:numId="30" w16cid:durableId="525023032">
    <w:abstractNumId w:val="19"/>
  </w:num>
  <w:num w:numId="31" w16cid:durableId="1787112626">
    <w:abstractNumId w:val="33"/>
  </w:num>
  <w:num w:numId="32" w16cid:durableId="1953048069">
    <w:abstractNumId w:val="4"/>
  </w:num>
  <w:num w:numId="33" w16cid:durableId="1018458929">
    <w:abstractNumId w:val="34"/>
  </w:num>
  <w:num w:numId="34" w16cid:durableId="2033604603">
    <w:abstractNumId w:val="14"/>
  </w:num>
  <w:num w:numId="35" w16cid:durableId="1289697809">
    <w:abstractNumId w:val="37"/>
  </w:num>
  <w:num w:numId="36" w16cid:durableId="238373039">
    <w:abstractNumId w:val="18"/>
  </w:num>
  <w:num w:numId="37" w16cid:durableId="155071961">
    <w:abstractNumId w:val="6"/>
  </w:num>
  <w:num w:numId="38" w16cid:durableId="1140073076">
    <w:abstractNumId w:val="38"/>
  </w:num>
  <w:num w:numId="39" w16cid:durableId="1429500745">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lisheyl Diestro">
    <w15:presenceInfo w15:providerId="AD" w15:userId="S::crdiestro@rtu.edu.ph::03632200-020a-49c8-ac94-dc1e21ad17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AwNLMwMjcxNzEytzBS0lEKTi0uzszPAykwqQUAsMbX7iwAAAA="/>
  </w:docVars>
  <w:rsids>
    <w:rsidRoot w:val="00544367"/>
    <w:rsid w:val="0000115E"/>
    <w:rsid w:val="00001A36"/>
    <w:rsid w:val="00001AC0"/>
    <w:rsid w:val="00001C0B"/>
    <w:rsid w:val="000025CF"/>
    <w:rsid w:val="000032AC"/>
    <w:rsid w:val="000034E6"/>
    <w:rsid w:val="0000428C"/>
    <w:rsid w:val="0000521B"/>
    <w:rsid w:val="00005507"/>
    <w:rsid w:val="00005805"/>
    <w:rsid w:val="000058EB"/>
    <w:rsid w:val="00005B30"/>
    <w:rsid w:val="00005D58"/>
    <w:rsid w:val="00006594"/>
    <w:rsid w:val="00006D69"/>
    <w:rsid w:val="000128F1"/>
    <w:rsid w:val="00012FD1"/>
    <w:rsid w:val="00013546"/>
    <w:rsid w:val="00013BC1"/>
    <w:rsid w:val="00014B36"/>
    <w:rsid w:val="00014DC5"/>
    <w:rsid w:val="000151F1"/>
    <w:rsid w:val="000152FF"/>
    <w:rsid w:val="00015C89"/>
    <w:rsid w:val="000160BA"/>
    <w:rsid w:val="00016673"/>
    <w:rsid w:val="000170FE"/>
    <w:rsid w:val="00020A6B"/>
    <w:rsid w:val="000215D2"/>
    <w:rsid w:val="000217E0"/>
    <w:rsid w:val="00022FF4"/>
    <w:rsid w:val="000236E3"/>
    <w:rsid w:val="00023A5A"/>
    <w:rsid w:val="0002432F"/>
    <w:rsid w:val="00025D43"/>
    <w:rsid w:val="00026927"/>
    <w:rsid w:val="00026FB5"/>
    <w:rsid w:val="00027058"/>
    <w:rsid w:val="000270CC"/>
    <w:rsid w:val="00027A0A"/>
    <w:rsid w:val="0003094D"/>
    <w:rsid w:val="000311AE"/>
    <w:rsid w:val="00031471"/>
    <w:rsid w:val="0003171D"/>
    <w:rsid w:val="0003191C"/>
    <w:rsid w:val="00031A31"/>
    <w:rsid w:val="00032639"/>
    <w:rsid w:val="00032BB9"/>
    <w:rsid w:val="00033394"/>
    <w:rsid w:val="00033B39"/>
    <w:rsid w:val="00033ED5"/>
    <w:rsid w:val="00034772"/>
    <w:rsid w:val="000350A5"/>
    <w:rsid w:val="00035888"/>
    <w:rsid w:val="000360A4"/>
    <w:rsid w:val="00036198"/>
    <w:rsid w:val="000366ED"/>
    <w:rsid w:val="00036DAC"/>
    <w:rsid w:val="00040EEA"/>
    <w:rsid w:val="00041C39"/>
    <w:rsid w:val="00041E37"/>
    <w:rsid w:val="000421F3"/>
    <w:rsid w:val="000424E2"/>
    <w:rsid w:val="00043539"/>
    <w:rsid w:val="000437EF"/>
    <w:rsid w:val="00043A69"/>
    <w:rsid w:val="00043D8E"/>
    <w:rsid w:val="0004499F"/>
    <w:rsid w:val="00046027"/>
    <w:rsid w:val="00046743"/>
    <w:rsid w:val="00046EC2"/>
    <w:rsid w:val="00046FCE"/>
    <w:rsid w:val="000478CB"/>
    <w:rsid w:val="000478D9"/>
    <w:rsid w:val="00047918"/>
    <w:rsid w:val="00047C17"/>
    <w:rsid w:val="00047F61"/>
    <w:rsid w:val="00050481"/>
    <w:rsid w:val="00050B69"/>
    <w:rsid w:val="0005110A"/>
    <w:rsid w:val="000512C2"/>
    <w:rsid w:val="00051857"/>
    <w:rsid w:val="000518CB"/>
    <w:rsid w:val="00051E62"/>
    <w:rsid w:val="0005434A"/>
    <w:rsid w:val="00054D74"/>
    <w:rsid w:val="00054E4E"/>
    <w:rsid w:val="00054FFA"/>
    <w:rsid w:val="0005536B"/>
    <w:rsid w:val="0005560E"/>
    <w:rsid w:val="0005589E"/>
    <w:rsid w:val="0005597D"/>
    <w:rsid w:val="00055AF0"/>
    <w:rsid w:val="00055E04"/>
    <w:rsid w:val="00055F38"/>
    <w:rsid w:val="00056943"/>
    <w:rsid w:val="00056CF5"/>
    <w:rsid w:val="0005721B"/>
    <w:rsid w:val="00057685"/>
    <w:rsid w:val="00057DA7"/>
    <w:rsid w:val="00060774"/>
    <w:rsid w:val="0006166C"/>
    <w:rsid w:val="00061E6A"/>
    <w:rsid w:val="00061F8E"/>
    <w:rsid w:val="00062B52"/>
    <w:rsid w:val="00064BE5"/>
    <w:rsid w:val="0006772C"/>
    <w:rsid w:val="00070074"/>
    <w:rsid w:val="0007052B"/>
    <w:rsid w:val="0007060C"/>
    <w:rsid w:val="00070F5C"/>
    <w:rsid w:val="000712F7"/>
    <w:rsid w:val="000715EB"/>
    <w:rsid w:val="00071630"/>
    <w:rsid w:val="00071776"/>
    <w:rsid w:val="00072552"/>
    <w:rsid w:val="00072ED3"/>
    <w:rsid w:val="00073AE8"/>
    <w:rsid w:val="00074915"/>
    <w:rsid w:val="00075580"/>
    <w:rsid w:val="000764CB"/>
    <w:rsid w:val="00076A3F"/>
    <w:rsid w:val="00076E6B"/>
    <w:rsid w:val="00076FD1"/>
    <w:rsid w:val="000770AD"/>
    <w:rsid w:val="00077264"/>
    <w:rsid w:val="00077340"/>
    <w:rsid w:val="00077A34"/>
    <w:rsid w:val="00077D67"/>
    <w:rsid w:val="00077D94"/>
    <w:rsid w:val="00080E3D"/>
    <w:rsid w:val="000811A9"/>
    <w:rsid w:val="00081636"/>
    <w:rsid w:val="000817E7"/>
    <w:rsid w:val="00082126"/>
    <w:rsid w:val="00082A32"/>
    <w:rsid w:val="00083676"/>
    <w:rsid w:val="00083AC6"/>
    <w:rsid w:val="00084103"/>
    <w:rsid w:val="000853E3"/>
    <w:rsid w:val="000864EB"/>
    <w:rsid w:val="0008691C"/>
    <w:rsid w:val="00086BF8"/>
    <w:rsid w:val="000906B2"/>
    <w:rsid w:val="0009167D"/>
    <w:rsid w:val="00091999"/>
    <w:rsid w:val="000923EE"/>
    <w:rsid w:val="00093593"/>
    <w:rsid w:val="00094130"/>
    <w:rsid w:val="00094198"/>
    <w:rsid w:val="00096752"/>
    <w:rsid w:val="00096AEB"/>
    <w:rsid w:val="00096B85"/>
    <w:rsid w:val="00097411"/>
    <w:rsid w:val="000977BF"/>
    <w:rsid w:val="00097AB8"/>
    <w:rsid w:val="000A0165"/>
    <w:rsid w:val="000A0555"/>
    <w:rsid w:val="000A0FCD"/>
    <w:rsid w:val="000A14C7"/>
    <w:rsid w:val="000A1FE3"/>
    <w:rsid w:val="000A37D8"/>
    <w:rsid w:val="000A37F1"/>
    <w:rsid w:val="000A3A92"/>
    <w:rsid w:val="000A5B1B"/>
    <w:rsid w:val="000A5F90"/>
    <w:rsid w:val="000A76D3"/>
    <w:rsid w:val="000B1123"/>
    <w:rsid w:val="000B1F08"/>
    <w:rsid w:val="000B282C"/>
    <w:rsid w:val="000B2BC6"/>
    <w:rsid w:val="000B33E5"/>
    <w:rsid w:val="000B363C"/>
    <w:rsid w:val="000B3B6B"/>
    <w:rsid w:val="000B4334"/>
    <w:rsid w:val="000B4BE1"/>
    <w:rsid w:val="000B4F3A"/>
    <w:rsid w:val="000B500B"/>
    <w:rsid w:val="000B5581"/>
    <w:rsid w:val="000B565D"/>
    <w:rsid w:val="000B634F"/>
    <w:rsid w:val="000B72F0"/>
    <w:rsid w:val="000B74FC"/>
    <w:rsid w:val="000C038C"/>
    <w:rsid w:val="000C1214"/>
    <w:rsid w:val="000C1D70"/>
    <w:rsid w:val="000C213B"/>
    <w:rsid w:val="000C27F8"/>
    <w:rsid w:val="000C2CCF"/>
    <w:rsid w:val="000C409D"/>
    <w:rsid w:val="000C49F5"/>
    <w:rsid w:val="000C55FC"/>
    <w:rsid w:val="000C5693"/>
    <w:rsid w:val="000C56A9"/>
    <w:rsid w:val="000C56F7"/>
    <w:rsid w:val="000C625E"/>
    <w:rsid w:val="000C7839"/>
    <w:rsid w:val="000D029B"/>
    <w:rsid w:val="000D0AD4"/>
    <w:rsid w:val="000D0ED5"/>
    <w:rsid w:val="000D0FF0"/>
    <w:rsid w:val="000D1873"/>
    <w:rsid w:val="000D26A2"/>
    <w:rsid w:val="000D2EA0"/>
    <w:rsid w:val="000D41F7"/>
    <w:rsid w:val="000D4462"/>
    <w:rsid w:val="000D4B6B"/>
    <w:rsid w:val="000D4F82"/>
    <w:rsid w:val="000D547A"/>
    <w:rsid w:val="000D57F2"/>
    <w:rsid w:val="000D5A2B"/>
    <w:rsid w:val="000D6E81"/>
    <w:rsid w:val="000D7082"/>
    <w:rsid w:val="000E0979"/>
    <w:rsid w:val="000E2B74"/>
    <w:rsid w:val="000E4D93"/>
    <w:rsid w:val="000E52B9"/>
    <w:rsid w:val="000E538A"/>
    <w:rsid w:val="000F01A6"/>
    <w:rsid w:val="000F0348"/>
    <w:rsid w:val="000F03C2"/>
    <w:rsid w:val="000F11D1"/>
    <w:rsid w:val="000F23E6"/>
    <w:rsid w:val="000F2CC6"/>
    <w:rsid w:val="000F35F5"/>
    <w:rsid w:val="000F4B65"/>
    <w:rsid w:val="000F5518"/>
    <w:rsid w:val="000F568B"/>
    <w:rsid w:val="000F5A73"/>
    <w:rsid w:val="000F65D1"/>
    <w:rsid w:val="000F65E8"/>
    <w:rsid w:val="000F6D37"/>
    <w:rsid w:val="000F761D"/>
    <w:rsid w:val="00100206"/>
    <w:rsid w:val="00101710"/>
    <w:rsid w:val="0010186E"/>
    <w:rsid w:val="00101A09"/>
    <w:rsid w:val="00101B3F"/>
    <w:rsid w:val="00101CB5"/>
    <w:rsid w:val="0010488B"/>
    <w:rsid w:val="00104CA9"/>
    <w:rsid w:val="001058DD"/>
    <w:rsid w:val="00106097"/>
    <w:rsid w:val="001071F4"/>
    <w:rsid w:val="00110BE0"/>
    <w:rsid w:val="0011102C"/>
    <w:rsid w:val="00112DE7"/>
    <w:rsid w:val="00113947"/>
    <w:rsid w:val="00114846"/>
    <w:rsid w:val="00120695"/>
    <w:rsid w:val="001207A4"/>
    <w:rsid w:val="00120B9E"/>
    <w:rsid w:val="00120EFA"/>
    <w:rsid w:val="001210BD"/>
    <w:rsid w:val="0012214E"/>
    <w:rsid w:val="00123F5B"/>
    <w:rsid w:val="00124D7C"/>
    <w:rsid w:val="0012551B"/>
    <w:rsid w:val="00125D76"/>
    <w:rsid w:val="0012609D"/>
    <w:rsid w:val="00126D26"/>
    <w:rsid w:val="00126FA6"/>
    <w:rsid w:val="001310E2"/>
    <w:rsid w:val="00131821"/>
    <w:rsid w:val="001321BD"/>
    <w:rsid w:val="0013229E"/>
    <w:rsid w:val="00132693"/>
    <w:rsid w:val="00132705"/>
    <w:rsid w:val="00132D91"/>
    <w:rsid w:val="00133632"/>
    <w:rsid w:val="001339B9"/>
    <w:rsid w:val="00133D41"/>
    <w:rsid w:val="001364DF"/>
    <w:rsid w:val="00136A3E"/>
    <w:rsid w:val="001370D7"/>
    <w:rsid w:val="00137C7B"/>
    <w:rsid w:val="00140105"/>
    <w:rsid w:val="00140371"/>
    <w:rsid w:val="00140A75"/>
    <w:rsid w:val="00143085"/>
    <w:rsid w:val="00143B75"/>
    <w:rsid w:val="00143C52"/>
    <w:rsid w:val="00143D62"/>
    <w:rsid w:val="001441AB"/>
    <w:rsid w:val="001448D0"/>
    <w:rsid w:val="001448F8"/>
    <w:rsid w:val="0014493E"/>
    <w:rsid w:val="001451C6"/>
    <w:rsid w:val="00145AA6"/>
    <w:rsid w:val="00145E4F"/>
    <w:rsid w:val="001460E3"/>
    <w:rsid w:val="001461C5"/>
    <w:rsid w:val="00146BB2"/>
    <w:rsid w:val="00146E45"/>
    <w:rsid w:val="001478BB"/>
    <w:rsid w:val="00151474"/>
    <w:rsid w:val="00151C3D"/>
    <w:rsid w:val="00152291"/>
    <w:rsid w:val="00152E00"/>
    <w:rsid w:val="00152EB9"/>
    <w:rsid w:val="00155355"/>
    <w:rsid w:val="001556D3"/>
    <w:rsid w:val="00155948"/>
    <w:rsid w:val="00155C40"/>
    <w:rsid w:val="0015610B"/>
    <w:rsid w:val="001567D2"/>
    <w:rsid w:val="00156898"/>
    <w:rsid w:val="00157924"/>
    <w:rsid w:val="0015792E"/>
    <w:rsid w:val="0016145A"/>
    <w:rsid w:val="0016156A"/>
    <w:rsid w:val="001615C5"/>
    <w:rsid w:val="00161EDE"/>
    <w:rsid w:val="001625AA"/>
    <w:rsid w:val="001628F5"/>
    <w:rsid w:val="00162B89"/>
    <w:rsid w:val="001632F2"/>
    <w:rsid w:val="00163D5A"/>
    <w:rsid w:val="00164311"/>
    <w:rsid w:val="001644ED"/>
    <w:rsid w:val="00165258"/>
    <w:rsid w:val="00166280"/>
    <w:rsid w:val="00166C33"/>
    <w:rsid w:val="001673F4"/>
    <w:rsid w:val="00170F2F"/>
    <w:rsid w:val="00170F49"/>
    <w:rsid w:val="001718B4"/>
    <w:rsid w:val="00171CC0"/>
    <w:rsid w:val="00172D49"/>
    <w:rsid w:val="00173763"/>
    <w:rsid w:val="0017430C"/>
    <w:rsid w:val="00174385"/>
    <w:rsid w:val="00175225"/>
    <w:rsid w:val="00176538"/>
    <w:rsid w:val="00177462"/>
    <w:rsid w:val="00180712"/>
    <w:rsid w:val="00180C13"/>
    <w:rsid w:val="0018171C"/>
    <w:rsid w:val="0018203F"/>
    <w:rsid w:val="001822C5"/>
    <w:rsid w:val="00182506"/>
    <w:rsid w:val="00182D7C"/>
    <w:rsid w:val="00183397"/>
    <w:rsid w:val="001835E7"/>
    <w:rsid w:val="001836E5"/>
    <w:rsid w:val="00184A5B"/>
    <w:rsid w:val="00184D8B"/>
    <w:rsid w:val="00185253"/>
    <w:rsid w:val="00185E2A"/>
    <w:rsid w:val="00185F5B"/>
    <w:rsid w:val="001862C8"/>
    <w:rsid w:val="0018694E"/>
    <w:rsid w:val="00187735"/>
    <w:rsid w:val="00190957"/>
    <w:rsid w:val="001915DD"/>
    <w:rsid w:val="00191759"/>
    <w:rsid w:val="00191D22"/>
    <w:rsid w:val="001920A2"/>
    <w:rsid w:val="00192D15"/>
    <w:rsid w:val="00192F8C"/>
    <w:rsid w:val="001940B7"/>
    <w:rsid w:val="0019467A"/>
    <w:rsid w:val="00194A5A"/>
    <w:rsid w:val="00194C1D"/>
    <w:rsid w:val="001951AE"/>
    <w:rsid w:val="00195322"/>
    <w:rsid w:val="001955ED"/>
    <w:rsid w:val="00195988"/>
    <w:rsid w:val="00195D70"/>
    <w:rsid w:val="0019626F"/>
    <w:rsid w:val="00197670"/>
    <w:rsid w:val="00197958"/>
    <w:rsid w:val="001A0336"/>
    <w:rsid w:val="001A041F"/>
    <w:rsid w:val="001A13A9"/>
    <w:rsid w:val="001A17CC"/>
    <w:rsid w:val="001A286D"/>
    <w:rsid w:val="001A2C64"/>
    <w:rsid w:val="001A3C8A"/>
    <w:rsid w:val="001A40BC"/>
    <w:rsid w:val="001A4676"/>
    <w:rsid w:val="001A5A62"/>
    <w:rsid w:val="001A5C0F"/>
    <w:rsid w:val="001A6A50"/>
    <w:rsid w:val="001A7143"/>
    <w:rsid w:val="001B15C6"/>
    <w:rsid w:val="001B1664"/>
    <w:rsid w:val="001B1D30"/>
    <w:rsid w:val="001B1DC9"/>
    <w:rsid w:val="001B2255"/>
    <w:rsid w:val="001B264E"/>
    <w:rsid w:val="001B343D"/>
    <w:rsid w:val="001B3505"/>
    <w:rsid w:val="001B355B"/>
    <w:rsid w:val="001B41F8"/>
    <w:rsid w:val="001B5493"/>
    <w:rsid w:val="001B5824"/>
    <w:rsid w:val="001B5923"/>
    <w:rsid w:val="001B5D83"/>
    <w:rsid w:val="001C0176"/>
    <w:rsid w:val="001C09FA"/>
    <w:rsid w:val="001C0C5A"/>
    <w:rsid w:val="001C1DBE"/>
    <w:rsid w:val="001C2815"/>
    <w:rsid w:val="001C38B4"/>
    <w:rsid w:val="001C3F04"/>
    <w:rsid w:val="001C41BE"/>
    <w:rsid w:val="001C4E29"/>
    <w:rsid w:val="001C50AD"/>
    <w:rsid w:val="001C5CCE"/>
    <w:rsid w:val="001C6B6E"/>
    <w:rsid w:val="001C6B99"/>
    <w:rsid w:val="001C6DDB"/>
    <w:rsid w:val="001C7449"/>
    <w:rsid w:val="001C79F4"/>
    <w:rsid w:val="001C7D8C"/>
    <w:rsid w:val="001D01AE"/>
    <w:rsid w:val="001D02FF"/>
    <w:rsid w:val="001D0E6B"/>
    <w:rsid w:val="001D1695"/>
    <w:rsid w:val="001D17C1"/>
    <w:rsid w:val="001D263D"/>
    <w:rsid w:val="001D26C6"/>
    <w:rsid w:val="001D35B4"/>
    <w:rsid w:val="001D367A"/>
    <w:rsid w:val="001D46C1"/>
    <w:rsid w:val="001D4AAC"/>
    <w:rsid w:val="001D4CFE"/>
    <w:rsid w:val="001D5100"/>
    <w:rsid w:val="001D550C"/>
    <w:rsid w:val="001E0681"/>
    <w:rsid w:val="001E0D3A"/>
    <w:rsid w:val="001E3964"/>
    <w:rsid w:val="001E3B86"/>
    <w:rsid w:val="001E4DA7"/>
    <w:rsid w:val="001E5790"/>
    <w:rsid w:val="001E5A53"/>
    <w:rsid w:val="001E5D8F"/>
    <w:rsid w:val="001E7752"/>
    <w:rsid w:val="001F02B2"/>
    <w:rsid w:val="001F07F9"/>
    <w:rsid w:val="001F0D6D"/>
    <w:rsid w:val="001F1017"/>
    <w:rsid w:val="001F13E9"/>
    <w:rsid w:val="001F174C"/>
    <w:rsid w:val="001F1B58"/>
    <w:rsid w:val="001F1CF2"/>
    <w:rsid w:val="001F22B2"/>
    <w:rsid w:val="001F28ED"/>
    <w:rsid w:val="001F2B06"/>
    <w:rsid w:val="001F31D8"/>
    <w:rsid w:val="001F338C"/>
    <w:rsid w:val="001F3481"/>
    <w:rsid w:val="001F3F95"/>
    <w:rsid w:val="001F48F0"/>
    <w:rsid w:val="001F5918"/>
    <w:rsid w:val="001F6D3F"/>
    <w:rsid w:val="001F6F39"/>
    <w:rsid w:val="001F7508"/>
    <w:rsid w:val="001F75C8"/>
    <w:rsid w:val="001F787C"/>
    <w:rsid w:val="001F7BD5"/>
    <w:rsid w:val="00200A31"/>
    <w:rsid w:val="00201731"/>
    <w:rsid w:val="00201982"/>
    <w:rsid w:val="002020AE"/>
    <w:rsid w:val="002021F2"/>
    <w:rsid w:val="002047D0"/>
    <w:rsid w:val="002053FC"/>
    <w:rsid w:val="0020583F"/>
    <w:rsid w:val="00205884"/>
    <w:rsid w:val="00205990"/>
    <w:rsid w:val="00205C1E"/>
    <w:rsid w:val="00206157"/>
    <w:rsid w:val="00207422"/>
    <w:rsid w:val="00207B45"/>
    <w:rsid w:val="00207D46"/>
    <w:rsid w:val="00210C3A"/>
    <w:rsid w:val="00211734"/>
    <w:rsid w:val="0021196A"/>
    <w:rsid w:val="00212199"/>
    <w:rsid w:val="00213620"/>
    <w:rsid w:val="00213745"/>
    <w:rsid w:val="00214895"/>
    <w:rsid w:val="00214D1F"/>
    <w:rsid w:val="00214F7E"/>
    <w:rsid w:val="002150E9"/>
    <w:rsid w:val="0021513E"/>
    <w:rsid w:val="0021538C"/>
    <w:rsid w:val="002154F9"/>
    <w:rsid w:val="0021567B"/>
    <w:rsid w:val="002162CD"/>
    <w:rsid w:val="00216418"/>
    <w:rsid w:val="0021657F"/>
    <w:rsid w:val="002176DE"/>
    <w:rsid w:val="00217AC2"/>
    <w:rsid w:val="00217C9B"/>
    <w:rsid w:val="0022093D"/>
    <w:rsid w:val="00221011"/>
    <w:rsid w:val="00222C97"/>
    <w:rsid w:val="00223D5C"/>
    <w:rsid w:val="0022559A"/>
    <w:rsid w:val="00226A50"/>
    <w:rsid w:val="00226C28"/>
    <w:rsid w:val="0023072B"/>
    <w:rsid w:val="00230CE4"/>
    <w:rsid w:val="002311F2"/>
    <w:rsid w:val="0023122F"/>
    <w:rsid w:val="0023129E"/>
    <w:rsid w:val="002313CE"/>
    <w:rsid w:val="00231527"/>
    <w:rsid w:val="0023152C"/>
    <w:rsid w:val="00231F41"/>
    <w:rsid w:val="0023357B"/>
    <w:rsid w:val="00233A0F"/>
    <w:rsid w:val="00233EDC"/>
    <w:rsid w:val="00233FC2"/>
    <w:rsid w:val="00235279"/>
    <w:rsid w:val="00235774"/>
    <w:rsid w:val="00235DBD"/>
    <w:rsid w:val="00236019"/>
    <w:rsid w:val="0023759D"/>
    <w:rsid w:val="0024017B"/>
    <w:rsid w:val="002406E6"/>
    <w:rsid w:val="002408A4"/>
    <w:rsid w:val="00241040"/>
    <w:rsid w:val="00241574"/>
    <w:rsid w:val="00241853"/>
    <w:rsid w:val="0024254A"/>
    <w:rsid w:val="002438E8"/>
    <w:rsid w:val="002454B6"/>
    <w:rsid w:val="00245523"/>
    <w:rsid w:val="002458AA"/>
    <w:rsid w:val="00246C87"/>
    <w:rsid w:val="00247399"/>
    <w:rsid w:val="002473A0"/>
    <w:rsid w:val="0025200B"/>
    <w:rsid w:val="0025231E"/>
    <w:rsid w:val="00252625"/>
    <w:rsid w:val="00253256"/>
    <w:rsid w:val="00253BA7"/>
    <w:rsid w:val="00253F9A"/>
    <w:rsid w:val="00254A4F"/>
    <w:rsid w:val="00254D90"/>
    <w:rsid w:val="0025542F"/>
    <w:rsid w:val="00255446"/>
    <w:rsid w:val="0025578D"/>
    <w:rsid w:val="0025635D"/>
    <w:rsid w:val="0025727D"/>
    <w:rsid w:val="0025756B"/>
    <w:rsid w:val="002576E0"/>
    <w:rsid w:val="00257A57"/>
    <w:rsid w:val="00260A23"/>
    <w:rsid w:val="00260AE9"/>
    <w:rsid w:val="00260C27"/>
    <w:rsid w:val="00260CE0"/>
    <w:rsid w:val="002619D2"/>
    <w:rsid w:val="0026218D"/>
    <w:rsid w:val="00262750"/>
    <w:rsid w:val="00262860"/>
    <w:rsid w:val="00262A22"/>
    <w:rsid w:val="00262D42"/>
    <w:rsid w:val="00263021"/>
    <w:rsid w:val="00263CC5"/>
    <w:rsid w:val="002651BA"/>
    <w:rsid w:val="002654CE"/>
    <w:rsid w:val="002663F3"/>
    <w:rsid w:val="00271D58"/>
    <w:rsid w:val="00272163"/>
    <w:rsid w:val="002740BA"/>
    <w:rsid w:val="002744D3"/>
    <w:rsid w:val="00276E5C"/>
    <w:rsid w:val="00276F6A"/>
    <w:rsid w:val="0027733B"/>
    <w:rsid w:val="00280EF3"/>
    <w:rsid w:val="00282632"/>
    <w:rsid w:val="0028287E"/>
    <w:rsid w:val="002830AE"/>
    <w:rsid w:val="002845C4"/>
    <w:rsid w:val="00284A8E"/>
    <w:rsid w:val="00285FC7"/>
    <w:rsid w:val="002865A9"/>
    <w:rsid w:val="00290022"/>
    <w:rsid w:val="0029009E"/>
    <w:rsid w:val="00290BC7"/>
    <w:rsid w:val="0029106E"/>
    <w:rsid w:val="00291435"/>
    <w:rsid w:val="002917D3"/>
    <w:rsid w:val="00291973"/>
    <w:rsid w:val="00291B18"/>
    <w:rsid w:val="00292477"/>
    <w:rsid w:val="0029264F"/>
    <w:rsid w:val="00292C4D"/>
    <w:rsid w:val="00292F62"/>
    <w:rsid w:val="00293287"/>
    <w:rsid w:val="002936B4"/>
    <w:rsid w:val="00293897"/>
    <w:rsid w:val="0029470F"/>
    <w:rsid w:val="00294FD9"/>
    <w:rsid w:val="002959D3"/>
    <w:rsid w:val="00295FBF"/>
    <w:rsid w:val="0029641E"/>
    <w:rsid w:val="002966C3"/>
    <w:rsid w:val="00296706"/>
    <w:rsid w:val="00296EBC"/>
    <w:rsid w:val="002970C6"/>
    <w:rsid w:val="00297315"/>
    <w:rsid w:val="002973B0"/>
    <w:rsid w:val="002975F8"/>
    <w:rsid w:val="00297944"/>
    <w:rsid w:val="002A04D8"/>
    <w:rsid w:val="002A1176"/>
    <w:rsid w:val="002A13E4"/>
    <w:rsid w:val="002A183E"/>
    <w:rsid w:val="002A1911"/>
    <w:rsid w:val="002A3074"/>
    <w:rsid w:val="002A317B"/>
    <w:rsid w:val="002A3CC3"/>
    <w:rsid w:val="002A3F4E"/>
    <w:rsid w:val="002A3F76"/>
    <w:rsid w:val="002A42B7"/>
    <w:rsid w:val="002A43D2"/>
    <w:rsid w:val="002A4762"/>
    <w:rsid w:val="002A4C85"/>
    <w:rsid w:val="002A4F69"/>
    <w:rsid w:val="002A5B7F"/>
    <w:rsid w:val="002A61DC"/>
    <w:rsid w:val="002A6748"/>
    <w:rsid w:val="002A6887"/>
    <w:rsid w:val="002A79C7"/>
    <w:rsid w:val="002A7B01"/>
    <w:rsid w:val="002A7B1B"/>
    <w:rsid w:val="002B03BE"/>
    <w:rsid w:val="002B04C8"/>
    <w:rsid w:val="002B1231"/>
    <w:rsid w:val="002B1EFE"/>
    <w:rsid w:val="002B2293"/>
    <w:rsid w:val="002B40BD"/>
    <w:rsid w:val="002B570F"/>
    <w:rsid w:val="002B7EF7"/>
    <w:rsid w:val="002C1D7B"/>
    <w:rsid w:val="002C295A"/>
    <w:rsid w:val="002C3134"/>
    <w:rsid w:val="002C31B6"/>
    <w:rsid w:val="002C3418"/>
    <w:rsid w:val="002C3EAE"/>
    <w:rsid w:val="002C43B1"/>
    <w:rsid w:val="002C4BFE"/>
    <w:rsid w:val="002C544D"/>
    <w:rsid w:val="002C5536"/>
    <w:rsid w:val="002C5A99"/>
    <w:rsid w:val="002C5E5E"/>
    <w:rsid w:val="002C651D"/>
    <w:rsid w:val="002C679A"/>
    <w:rsid w:val="002C6C42"/>
    <w:rsid w:val="002C6D1D"/>
    <w:rsid w:val="002C7600"/>
    <w:rsid w:val="002C7BB1"/>
    <w:rsid w:val="002C7BF3"/>
    <w:rsid w:val="002D0B21"/>
    <w:rsid w:val="002D0B96"/>
    <w:rsid w:val="002D1865"/>
    <w:rsid w:val="002D1CF2"/>
    <w:rsid w:val="002D2A0C"/>
    <w:rsid w:val="002D356A"/>
    <w:rsid w:val="002D3FCB"/>
    <w:rsid w:val="002D4289"/>
    <w:rsid w:val="002D476B"/>
    <w:rsid w:val="002D623F"/>
    <w:rsid w:val="002D6B9A"/>
    <w:rsid w:val="002D6D84"/>
    <w:rsid w:val="002D7BA8"/>
    <w:rsid w:val="002D7D2B"/>
    <w:rsid w:val="002E067E"/>
    <w:rsid w:val="002E0A15"/>
    <w:rsid w:val="002E0E2E"/>
    <w:rsid w:val="002E1B74"/>
    <w:rsid w:val="002E35F4"/>
    <w:rsid w:val="002E3AEE"/>
    <w:rsid w:val="002E5D73"/>
    <w:rsid w:val="002E5E61"/>
    <w:rsid w:val="002E6675"/>
    <w:rsid w:val="002E735C"/>
    <w:rsid w:val="002E74F2"/>
    <w:rsid w:val="002E7793"/>
    <w:rsid w:val="002F02C8"/>
    <w:rsid w:val="002F1019"/>
    <w:rsid w:val="002F1171"/>
    <w:rsid w:val="002F1DF6"/>
    <w:rsid w:val="002F2F49"/>
    <w:rsid w:val="002F344E"/>
    <w:rsid w:val="002F3DFB"/>
    <w:rsid w:val="002F3F5D"/>
    <w:rsid w:val="002F41A9"/>
    <w:rsid w:val="002F441B"/>
    <w:rsid w:val="002F4E46"/>
    <w:rsid w:val="002F4EE5"/>
    <w:rsid w:val="002F57B8"/>
    <w:rsid w:val="002F67F6"/>
    <w:rsid w:val="002F7475"/>
    <w:rsid w:val="002F7DFA"/>
    <w:rsid w:val="00300018"/>
    <w:rsid w:val="003000E0"/>
    <w:rsid w:val="003008E6"/>
    <w:rsid w:val="003015D8"/>
    <w:rsid w:val="00301673"/>
    <w:rsid w:val="003019E2"/>
    <w:rsid w:val="00302CD6"/>
    <w:rsid w:val="0030309C"/>
    <w:rsid w:val="003047A4"/>
    <w:rsid w:val="00304BCA"/>
    <w:rsid w:val="00304CBA"/>
    <w:rsid w:val="0030534C"/>
    <w:rsid w:val="003056BC"/>
    <w:rsid w:val="00305E00"/>
    <w:rsid w:val="00306280"/>
    <w:rsid w:val="0030638A"/>
    <w:rsid w:val="00306E8B"/>
    <w:rsid w:val="003070C3"/>
    <w:rsid w:val="0030737D"/>
    <w:rsid w:val="00307F73"/>
    <w:rsid w:val="003106BC"/>
    <w:rsid w:val="003108CA"/>
    <w:rsid w:val="003113A7"/>
    <w:rsid w:val="00311B0E"/>
    <w:rsid w:val="00312258"/>
    <w:rsid w:val="0031281D"/>
    <w:rsid w:val="00312876"/>
    <w:rsid w:val="00313AD0"/>
    <w:rsid w:val="00314075"/>
    <w:rsid w:val="003146A2"/>
    <w:rsid w:val="00314933"/>
    <w:rsid w:val="00314CB7"/>
    <w:rsid w:val="00314E5A"/>
    <w:rsid w:val="00314FF6"/>
    <w:rsid w:val="0031511F"/>
    <w:rsid w:val="00317744"/>
    <w:rsid w:val="003177CA"/>
    <w:rsid w:val="00320450"/>
    <w:rsid w:val="00320DD2"/>
    <w:rsid w:val="00321D7C"/>
    <w:rsid w:val="00322460"/>
    <w:rsid w:val="003224C1"/>
    <w:rsid w:val="00322AAE"/>
    <w:rsid w:val="00323622"/>
    <w:rsid w:val="0032545E"/>
    <w:rsid w:val="003260E6"/>
    <w:rsid w:val="003262B5"/>
    <w:rsid w:val="003268E1"/>
    <w:rsid w:val="00326BA0"/>
    <w:rsid w:val="00327016"/>
    <w:rsid w:val="0032709D"/>
    <w:rsid w:val="00331CC9"/>
    <w:rsid w:val="00331E1E"/>
    <w:rsid w:val="0033393E"/>
    <w:rsid w:val="00333A80"/>
    <w:rsid w:val="00334116"/>
    <w:rsid w:val="00335B59"/>
    <w:rsid w:val="003360E2"/>
    <w:rsid w:val="00336FAF"/>
    <w:rsid w:val="00337609"/>
    <w:rsid w:val="00337912"/>
    <w:rsid w:val="00341132"/>
    <w:rsid w:val="00341437"/>
    <w:rsid w:val="0034186C"/>
    <w:rsid w:val="0034212C"/>
    <w:rsid w:val="003428BE"/>
    <w:rsid w:val="003441A2"/>
    <w:rsid w:val="003441EC"/>
    <w:rsid w:val="00344635"/>
    <w:rsid w:val="0034487F"/>
    <w:rsid w:val="00344FBE"/>
    <w:rsid w:val="00345404"/>
    <w:rsid w:val="00345804"/>
    <w:rsid w:val="00345A09"/>
    <w:rsid w:val="00345FD8"/>
    <w:rsid w:val="00347164"/>
    <w:rsid w:val="00351033"/>
    <w:rsid w:val="00352214"/>
    <w:rsid w:val="00352556"/>
    <w:rsid w:val="00352657"/>
    <w:rsid w:val="00352F81"/>
    <w:rsid w:val="00353985"/>
    <w:rsid w:val="00353D18"/>
    <w:rsid w:val="0035466F"/>
    <w:rsid w:val="00354781"/>
    <w:rsid w:val="00354DAC"/>
    <w:rsid w:val="003551AC"/>
    <w:rsid w:val="00357029"/>
    <w:rsid w:val="003570F6"/>
    <w:rsid w:val="00357E96"/>
    <w:rsid w:val="0036026A"/>
    <w:rsid w:val="0036094A"/>
    <w:rsid w:val="00360D74"/>
    <w:rsid w:val="00361017"/>
    <w:rsid w:val="00361106"/>
    <w:rsid w:val="003612D9"/>
    <w:rsid w:val="003619C7"/>
    <w:rsid w:val="00361A7D"/>
    <w:rsid w:val="003627DE"/>
    <w:rsid w:val="00363B0C"/>
    <w:rsid w:val="003641C0"/>
    <w:rsid w:val="003665C7"/>
    <w:rsid w:val="003669DF"/>
    <w:rsid w:val="003671EF"/>
    <w:rsid w:val="00370490"/>
    <w:rsid w:val="0037056B"/>
    <w:rsid w:val="00370849"/>
    <w:rsid w:val="003725B4"/>
    <w:rsid w:val="00372AB4"/>
    <w:rsid w:val="00373E26"/>
    <w:rsid w:val="00375F59"/>
    <w:rsid w:val="00376394"/>
    <w:rsid w:val="003763D1"/>
    <w:rsid w:val="00376B41"/>
    <w:rsid w:val="00376D8C"/>
    <w:rsid w:val="00377447"/>
    <w:rsid w:val="00380651"/>
    <w:rsid w:val="003807CD"/>
    <w:rsid w:val="00380F31"/>
    <w:rsid w:val="00381126"/>
    <w:rsid w:val="00382914"/>
    <w:rsid w:val="003829DE"/>
    <w:rsid w:val="00383E98"/>
    <w:rsid w:val="00384AD0"/>
    <w:rsid w:val="00384FFB"/>
    <w:rsid w:val="003850BC"/>
    <w:rsid w:val="00386477"/>
    <w:rsid w:val="00386D47"/>
    <w:rsid w:val="00387313"/>
    <w:rsid w:val="003874AC"/>
    <w:rsid w:val="0038777F"/>
    <w:rsid w:val="00387DA4"/>
    <w:rsid w:val="00390A91"/>
    <w:rsid w:val="003910C7"/>
    <w:rsid w:val="00391A58"/>
    <w:rsid w:val="00391F51"/>
    <w:rsid w:val="003922D6"/>
    <w:rsid w:val="003926D9"/>
    <w:rsid w:val="003931E5"/>
    <w:rsid w:val="00393366"/>
    <w:rsid w:val="00393CE5"/>
    <w:rsid w:val="00393D6C"/>
    <w:rsid w:val="003941B9"/>
    <w:rsid w:val="00394D4F"/>
    <w:rsid w:val="00394F64"/>
    <w:rsid w:val="00394FB6"/>
    <w:rsid w:val="0039504E"/>
    <w:rsid w:val="00395C06"/>
    <w:rsid w:val="00395C7A"/>
    <w:rsid w:val="00396C0C"/>
    <w:rsid w:val="00396CA1"/>
    <w:rsid w:val="003972FB"/>
    <w:rsid w:val="00397527"/>
    <w:rsid w:val="00397D50"/>
    <w:rsid w:val="003A03BD"/>
    <w:rsid w:val="003A1CFB"/>
    <w:rsid w:val="003A2283"/>
    <w:rsid w:val="003A2294"/>
    <w:rsid w:val="003A2E2E"/>
    <w:rsid w:val="003A392E"/>
    <w:rsid w:val="003A39A2"/>
    <w:rsid w:val="003A3BDB"/>
    <w:rsid w:val="003A3D8F"/>
    <w:rsid w:val="003A3FC8"/>
    <w:rsid w:val="003A401A"/>
    <w:rsid w:val="003A4075"/>
    <w:rsid w:val="003A45C3"/>
    <w:rsid w:val="003A47F0"/>
    <w:rsid w:val="003A5471"/>
    <w:rsid w:val="003A5F15"/>
    <w:rsid w:val="003A69C7"/>
    <w:rsid w:val="003A7D68"/>
    <w:rsid w:val="003B012A"/>
    <w:rsid w:val="003B1396"/>
    <w:rsid w:val="003B17E5"/>
    <w:rsid w:val="003B2345"/>
    <w:rsid w:val="003B2ACA"/>
    <w:rsid w:val="003B2F36"/>
    <w:rsid w:val="003B3310"/>
    <w:rsid w:val="003B4942"/>
    <w:rsid w:val="003B5046"/>
    <w:rsid w:val="003B5328"/>
    <w:rsid w:val="003B5AB9"/>
    <w:rsid w:val="003B5C71"/>
    <w:rsid w:val="003B60C4"/>
    <w:rsid w:val="003B6306"/>
    <w:rsid w:val="003B6ACD"/>
    <w:rsid w:val="003B749D"/>
    <w:rsid w:val="003B78DE"/>
    <w:rsid w:val="003C0AAC"/>
    <w:rsid w:val="003C1074"/>
    <w:rsid w:val="003C10AD"/>
    <w:rsid w:val="003C1BF5"/>
    <w:rsid w:val="003C2943"/>
    <w:rsid w:val="003C2F08"/>
    <w:rsid w:val="003C34E7"/>
    <w:rsid w:val="003C38FE"/>
    <w:rsid w:val="003C3FC8"/>
    <w:rsid w:val="003C4AB0"/>
    <w:rsid w:val="003C4ABB"/>
    <w:rsid w:val="003C638E"/>
    <w:rsid w:val="003C75D2"/>
    <w:rsid w:val="003D06D6"/>
    <w:rsid w:val="003D0775"/>
    <w:rsid w:val="003D0B5A"/>
    <w:rsid w:val="003D0C07"/>
    <w:rsid w:val="003D135B"/>
    <w:rsid w:val="003D26D7"/>
    <w:rsid w:val="003D333F"/>
    <w:rsid w:val="003D3851"/>
    <w:rsid w:val="003D4076"/>
    <w:rsid w:val="003D4E4F"/>
    <w:rsid w:val="003D5336"/>
    <w:rsid w:val="003D6CC3"/>
    <w:rsid w:val="003E048A"/>
    <w:rsid w:val="003E1952"/>
    <w:rsid w:val="003E203E"/>
    <w:rsid w:val="003E20CD"/>
    <w:rsid w:val="003E3772"/>
    <w:rsid w:val="003E3C57"/>
    <w:rsid w:val="003E40E1"/>
    <w:rsid w:val="003E4B1D"/>
    <w:rsid w:val="003E5075"/>
    <w:rsid w:val="003E54FB"/>
    <w:rsid w:val="003E558A"/>
    <w:rsid w:val="003E55DD"/>
    <w:rsid w:val="003E5A1F"/>
    <w:rsid w:val="003E61E0"/>
    <w:rsid w:val="003E66AF"/>
    <w:rsid w:val="003E6B90"/>
    <w:rsid w:val="003E72A2"/>
    <w:rsid w:val="003E7A22"/>
    <w:rsid w:val="003F189E"/>
    <w:rsid w:val="003F1CAB"/>
    <w:rsid w:val="003F315D"/>
    <w:rsid w:val="003F3F51"/>
    <w:rsid w:val="003F3FFE"/>
    <w:rsid w:val="003F40D0"/>
    <w:rsid w:val="003F40D2"/>
    <w:rsid w:val="003F5128"/>
    <w:rsid w:val="003F58B3"/>
    <w:rsid w:val="003F5993"/>
    <w:rsid w:val="003F5F19"/>
    <w:rsid w:val="003F707F"/>
    <w:rsid w:val="003F7351"/>
    <w:rsid w:val="003F7995"/>
    <w:rsid w:val="0040001F"/>
    <w:rsid w:val="0040046F"/>
    <w:rsid w:val="00401247"/>
    <w:rsid w:val="0040139F"/>
    <w:rsid w:val="004013FE"/>
    <w:rsid w:val="0040149F"/>
    <w:rsid w:val="00401C44"/>
    <w:rsid w:val="0040211E"/>
    <w:rsid w:val="00402BA3"/>
    <w:rsid w:val="00403A2D"/>
    <w:rsid w:val="0040434B"/>
    <w:rsid w:val="00404637"/>
    <w:rsid w:val="00405ABD"/>
    <w:rsid w:val="00405B93"/>
    <w:rsid w:val="0040681B"/>
    <w:rsid w:val="00407799"/>
    <w:rsid w:val="00410A7E"/>
    <w:rsid w:val="00410E72"/>
    <w:rsid w:val="004115AC"/>
    <w:rsid w:val="00411763"/>
    <w:rsid w:val="004128B1"/>
    <w:rsid w:val="00412E0F"/>
    <w:rsid w:val="00413E2E"/>
    <w:rsid w:val="004162CE"/>
    <w:rsid w:val="00417094"/>
    <w:rsid w:val="0041732A"/>
    <w:rsid w:val="00417BBB"/>
    <w:rsid w:val="0042130F"/>
    <w:rsid w:val="00421CCB"/>
    <w:rsid w:val="00421DA7"/>
    <w:rsid w:val="004224CE"/>
    <w:rsid w:val="0042259C"/>
    <w:rsid w:val="00423203"/>
    <w:rsid w:val="00423578"/>
    <w:rsid w:val="0042425E"/>
    <w:rsid w:val="00425281"/>
    <w:rsid w:val="00425311"/>
    <w:rsid w:val="00425BC2"/>
    <w:rsid w:val="00426245"/>
    <w:rsid w:val="004265D6"/>
    <w:rsid w:val="00426B83"/>
    <w:rsid w:val="004277B6"/>
    <w:rsid w:val="004305F2"/>
    <w:rsid w:val="0043082C"/>
    <w:rsid w:val="00430CBB"/>
    <w:rsid w:val="00431153"/>
    <w:rsid w:val="00431386"/>
    <w:rsid w:val="0043204E"/>
    <w:rsid w:val="0043255C"/>
    <w:rsid w:val="004325ED"/>
    <w:rsid w:val="004335F2"/>
    <w:rsid w:val="00433741"/>
    <w:rsid w:val="0043375A"/>
    <w:rsid w:val="004337A5"/>
    <w:rsid w:val="00433894"/>
    <w:rsid w:val="004341FA"/>
    <w:rsid w:val="00434295"/>
    <w:rsid w:val="004345AA"/>
    <w:rsid w:val="00434F9E"/>
    <w:rsid w:val="004368A3"/>
    <w:rsid w:val="00436CB6"/>
    <w:rsid w:val="00436FC1"/>
    <w:rsid w:val="004372B2"/>
    <w:rsid w:val="0043781F"/>
    <w:rsid w:val="004378FC"/>
    <w:rsid w:val="00437FDF"/>
    <w:rsid w:val="004400F5"/>
    <w:rsid w:val="0044053B"/>
    <w:rsid w:val="00441789"/>
    <w:rsid w:val="004417A8"/>
    <w:rsid w:val="00442586"/>
    <w:rsid w:val="0044376C"/>
    <w:rsid w:val="00444F43"/>
    <w:rsid w:val="004452CF"/>
    <w:rsid w:val="004459DF"/>
    <w:rsid w:val="00446A80"/>
    <w:rsid w:val="00446C9A"/>
    <w:rsid w:val="004511FF"/>
    <w:rsid w:val="00451D08"/>
    <w:rsid w:val="0045228F"/>
    <w:rsid w:val="00452B5E"/>
    <w:rsid w:val="00453816"/>
    <w:rsid w:val="00454252"/>
    <w:rsid w:val="0045667B"/>
    <w:rsid w:val="004579AB"/>
    <w:rsid w:val="00460465"/>
    <w:rsid w:val="00460E75"/>
    <w:rsid w:val="004619F4"/>
    <w:rsid w:val="004623A2"/>
    <w:rsid w:val="00463444"/>
    <w:rsid w:val="0046346A"/>
    <w:rsid w:val="0046379A"/>
    <w:rsid w:val="00463804"/>
    <w:rsid w:val="00465912"/>
    <w:rsid w:val="00465963"/>
    <w:rsid w:val="00466134"/>
    <w:rsid w:val="00466FC6"/>
    <w:rsid w:val="00467525"/>
    <w:rsid w:val="0047089C"/>
    <w:rsid w:val="004708B9"/>
    <w:rsid w:val="00471393"/>
    <w:rsid w:val="00471778"/>
    <w:rsid w:val="0047228E"/>
    <w:rsid w:val="004724E2"/>
    <w:rsid w:val="00472A90"/>
    <w:rsid w:val="00472AD7"/>
    <w:rsid w:val="00472B71"/>
    <w:rsid w:val="00474709"/>
    <w:rsid w:val="00475053"/>
    <w:rsid w:val="004750E5"/>
    <w:rsid w:val="00475288"/>
    <w:rsid w:val="00475888"/>
    <w:rsid w:val="0047600F"/>
    <w:rsid w:val="004763D4"/>
    <w:rsid w:val="00476845"/>
    <w:rsid w:val="00480B98"/>
    <w:rsid w:val="00480EA4"/>
    <w:rsid w:val="00481076"/>
    <w:rsid w:val="0048110B"/>
    <w:rsid w:val="00481B28"/>
    <w:rsid w:val="00481F62"/>
    <w:rsid w:val="00482630"/>
    <w:rsid w:val="00482A38"/>
    <w:rsid w:val="00482BF7"/>
    <w:rsid w:val="00483E43"/>
    <w:rsid w:val="0048403C"/>
    <w:rsid w:val="0048428A"/>
    <w:rsid w:val="00484847"/>
    <w:rsid w:val="004851A7"/>
    <w:rsid w:val="004866DA"/>
    <w:rsid w:val="004876BB"/>
    <w:rsid w:val="004877BE"/>
    <w:rsid w:val="00490029"/>
    <w:rsid w:val="00490732"/>
    <w:rsid w:val="004912F6"/>
    <w:rsid w:val="004918B3"/>
    <w:rsid w:val="00492E29"/>
    <w:rsid w:val="00494469"/>
    <w:rsid w:val="0049459C"/>
    <w:rsid w:val="004949CC"/>
    <w:rsid w:val="00494F39"/>
    <w:rsid w:val="004955C9"/>
    <w:rsid w:val="0049687C"/>
    <w:rsid w:val="004971AC"/>
    <w:rsid w:val="004977A7"/>
    <w:rsid w:val="00497A46"/>
    <w:rsid w:val="004A0CEE"/>
    <w:rsid w:val="004A0EE4"/>
    <w:rsid w:val="004A1BBD"/>
    <w:rsid w:val="004A1C08"/>
    <w:rsid w:val="004A1D36"/>
    <w:rsid w:val="004A2A74"/>
    <w:rsid w:val="004A317B"/>
    <w:rsid w:val="004A3B88"/>
    <w:rsid w:val="004A4950"/>
    <w:rsid w:val="004A49AE"/>
    <w:rsid w:val="004A5907"/>
    <w:rsid w:val="004A5A33"/>
    <w:rsid w:val="004A5EE2"/>
    <w:rsid w:val="004A6C9F"/>
    <w:rsid w:val="004A6CE1"/>
    <w:rsid w:val="004A6D6D"/>
    <w:rsid w:val="004A763B"/>
    <w:rsid w:val="004B085F"/>
    <w:rsid w:val="004B1ADF"/>
    <w:rsid w:val="004B2A77"/>
    <w:rsid w:val="004B2B5F"/>
    <w:rsid w:val="004B353A"/>
    <w:rsid w:val="004B36B2"/>
    <w:rsid w:val="004B3884"/>
    <w:rsid w:val="004B3E58"/>
    <w:rsid w:val="004B438E"/>
    <w:rsid w:val="004B461A"/>
    <w:rsid w:val="004B4692"/>
    <w:rsid w:val="004B46BA"/>
    <w:rsid w:val="004B4791"/>
    <w:rsid w:val="004B4AD4"/>
    <w:rsid w:val="004B4FF6"/>
    <w:rsid w:val="004B5543"/>
    <w:rsid w:val="004B5ABB"/>
    <w:rsid w:val="004B6A36"/>
    <w:rsid w:val="004B6ED9"/>
    <w:rsid w:val="004C0434"/>
    <w:rsid w:val="004C14B4"/>
    <w:rsid w:val="004C1556"/>
    <w:rsid w:val="004C1F4F"/>
    <w:rsid w:val="004C2425"/>
    <w:rsid w:val="004C38E5"/>
    <w:rsid w:val="004C3DF5"/>
    <w:rsid w:val="004C448A"/>
    <w:rsid w:val="004C44B8"/>
    <w:rsid w:val="004C4D9C"/>
    <w:rsid w:val="004C5519"/>
    <w:rsid w:val="004C5894"/>
    <w:rsid w:val="004C67DC"/>
    <w:rsid w:val="004C6DAE"/>
    <w:rsid w:val="004C705B"/>
    <w:rsid w:val="004C70FF"/>
    <w:rsid w:val="004D04C7"/>
    <w:rsid w:val="004D061E"/>
    <w:rsid w:val="004D0697"/>
    <w:rsid w:val="004D0DF4"/>
    <w:rsid w:val="004D14AE"/>
    <w:rsid w:val="004D1A15"/>
    <w:rsid w:val="004D21DF"/>
    <w:rsid w:val="004D242D"/>
    <w:rsid w:val="004D2817"/>
    <w:rsid w:val="004D2EE3"/>
    <w:rsid w:val="004D3E27"/>
    <w:rsid w:val="004D3F14"/>
    <w:rsid w:val="004D4C6D"/>
    <w:rsid w:val="004D53B3"/>
    <w:rsid w:val="004D5776"/>
    <w:rsid w:val="004D6646"/>
    <w:rsid w:val="004D6877"/>
    <w:rsid w:val="004D6929"/>
    <w:rsid w:val="004D707D"/>
    <w:rsid w:val="004D7516"/>
    <w:rsid w:val="004D7CB3"/>
    <w:rsid w:val="004E1536"/>
    <w:rsid w:val="004E193F"/>
    <w:rsid w:val="004E22F2"/>
    <w:rsid w:val="004E2700"/>
    <w:rsid w:val="004E2CC7"/>
    <w:rsid w:val="004E3B1A"/>
    <w:rsid w:val="004E4F08"/>
    <w:rsid w:val="004E501F"/>
    <w:rsid w:val="004E5539"/>
    <w:rsid w:val="004E6163"/>
    <w:rsid w:val="004E7037"/>
    <w:rsid w:val="004E7426"/>
    <w:rsid w:val="004E7473"/>
    <w:rsid w:val="004E7803"/>
    <w:rsid w:val="004E7F09"/>
    <w:rsid w:val="004F06F5"/>
    <w:rsid w:val="004F08F0"/>
    <w:rsid w:val="004F0BA4"/>
    <w:rsid w:val="004F0BD8"/>
    <w:rsid w:val="004F0EC9"/>
    <w:rsid w:val="004F1739"/>
    <w:rsid w:val="004F2448"/>
    <w:rsid w:val="004F2613"/>
    <w:rsid w:val="004F2C02"/>
    <w:rsid w:val="004F3A32"/>
    <w:rsid w:val="004F446B"/>
    <w:rsid w:val="004F49F7"/>
    <w:rsid w:val="004F598C"/>
    <w:rsid w:val="004F5E8E"/>
    <w:rsid w:val="004F6A0D"/>
    <w:rsid w:val="004F79BE"/>
    <w:rsid w:val="004F7B0C"/>
    <w:rsid w:val="004F7D66"/>
    <w:rsid w:val="00501B75"/>
    <w:rsid w:val="00501C1A"/>
    <w:rsid w:val="00501E02"/>
    <w:rsid w:val="00501E51"/>
    <w:rsid w:val="00502D6A"/>
    <w:rsid w:val="005034A4"/>
    <w:rsid w:val="005041B6"/>
    <w:rsid w:val="00505255"/>
    <w:rsid w:val="00505467"/>
    <w:rsid w:val="0050559D"/>
    <w:rsid w:val="00505756"/>
    <w:rsid w:val="00506020"/>
    <w:rsid w:val="005063D0"/>
    <w:rsid w:val="00506AB3"/>
    <w:rsid w:val="00506C19"/>
    <w:rsid w:val="005070A1"/>
    <w:rsid w:val="00507459"/>
    <w:rsid w:val="00507722"/>
    <w:rsid w:val="005078E7"/>
    <w:rsid w:val="00507D39"/>
    <w:rsid w:val="00507E80"/>
    <w:rsid w:val="005103F6"/>
    <w:rsid w:val="0051196B"/>
    <w:rsid w:val="00512B1A"/>
    <w:rsid w:val="00512C14"/>
    <w:rsid w:val="00513C32"/>
    <w:rsid w:val="00513D66"/>
    <w:rsid w:val="005142B5"/>
    <w:rsid w:val="00514467"/>
    <w:rsid w:val="00514915"/>
    <w:rsid w:val="00515923"/>
    <w:rsid w:val="00515A1B"/>
    <w:rsid w:val="00515C14"/>
    <w:rsid w:val="00515C5C"/>
    <w:rsid w:val="00517330"/>
    <w:rsid w:val="00517F44"/>
    <w:rsid w:val="00520207"/>
    <w:rsid w:val="005205E2"/>
    <w:rsid w:val="005210CE"/>
    <w:rsid w:val="00522C43"/>
    <w:rsid w:val="00523A67"/>
    <w:rsid w:val="00523DC5"/>
    <w:rsid w:val="00523E23"/>
    <w:rsid w:val="00524CD5"/>
    <w:rsid w:val="0052700C"/>
    <w:rsid w:val="005270CE"/>
    <w:rsid w:val="0052718C"/>
    <w:rsid w:val="0052724C"/>
    <w:rsid w:val="0052743E"/>
    <w:rsid w:val="0052782E"/>
    <w:rsid w:val="00530178"/>
    <w:rsid w:val="00530E50"/>
    <w:rsid w:val="005319E4"/>
    <w:rsid w:val="00531FD2"/>
    <w:rsid w:val="0053244A"/>
    <w:rsid w:val="00532C3A"/>
    <w:rsid w:val="00532C61"/>
    <w:rsid w:val="005337BF"/>
    <w:rsid w:val="00534664"/>
    <w:rsid w:val="00535196"/>
    <w:rsid w:val="005353DE"/>
    <w:rsid w:val="0053614E"/>
    <w:rsid w:val="005365FC"/>
    <w:rsid w:val="00536C7E"/>
    <w:rsid w:val="00536FFF"/>
    <w:rsid w:val="005407A6"/>
    <w:rsid w:val="00540E6F"/>
    <w:rsid w:val="0054218D"/>
    <w:rsid w:val="0054248A"/>
    <w:rsid w:val="0054291B"/>
    <w:rsid w:val="00542E41"/>
    <w:rsid w:val="00543128"/>
    <w:rsid w:val="00544367"/>
    <w:rsid w:val="005445FB"/>
    <w:rsid w:val="0054486F"/>
    <w:rsid w:val="00544A04"/>
    <w:rsid w:val="005456E7"/>
    <w:rsid w:val="00545E13"/>
    <w:rsid w:val="00545FB6"/>
    <w:rsid w:val="0054637E"/>
    <w:rsid w:val="005466F9"/>
    <w:rsid w:val="00546F19"/>
    <w:rsid w:val="00547945"/>
    <w:rsid w:val="00550BDF"/>
    <w:rsid w:val="00550DB3"/>
    <w:rsid w:val="00551BB6"/>
    <w:rsid w:val="005524A1"/>
    <w:rsid w:val="00552EAE"/>
    <w:rsid w:val="00554064"/>
    <w:rsid w:val="005544E8"/>
    <w:rsid w:val="0055506D"/>
    <w:rsid w:val="00556D99"/>
    <w:rsid w:val="00557E07"/>
    <w:rsid w:val="00560363"/>
    <w:rsid w:val="00560B3B"/>
    <w:rsid w:val="00561195"/>
    <w:rsid w:val="00562F36"/>
    <w:rsid w:val="00563E3E"/>
    <w:rsid w:val="00564137"/>
    <w:rsid w:val="00564374"/>
    <w:rsid w:val="00564673"/>
    <w:rsid w:val="00564F4C"/>
    <w:rsid w:val="00564F91"/>
    <w:rsid w:val="00565ED9"/>
    <w:rsid w:val="0056631A"/>
    <w:rsid w:val="00566A21"/>
    <w:rsid w:val="00567079"/>
    <w:rsid w:val="00571563"/>
    <w:rsid w:val="005716CD"/>
    <w:rsid w:val="00571A14"/>
    <w:rsid w:val="00571DAA"/>
    <w:rsid w:val="00572095"/>
    <w:rsid w:val="005721B5"/>
    <w:rsid w:val="00572344"/>
    <w:rsid w:val="00572551"/>
    <w:rsid w:val="0057255A"/>
    <w:rsid w:val="00572EEE"/>
    <w:rsid w:val="00573FFA"/>
    <w:rsid w:val="00574AB3"/>
    <w:rsid w:val="00574E18"/>
    <w:rsid w:val="005752EC"/>
    <w:rsid w:val="00575944"/>
    <w:rsid w:val="00575C0F"/>
    <w:rsid w:val="005760BC"/>
    <w:rsid w:val="00576232"/>
    <w:rsid w:val="00576A4C"/>
    <w:rsid w:val="00581378"/>
    <w:rsid w:val="0058198B"/>
    <w:rsid w:val="00581CF8"/>
    <w:rsid w:val="005823EE"/>
    <w:rsid w:val="0058269B"/>
    <w:rsid w:val="005827E3"/>
    <w:rsid w:val="00582DE5"/>
    <w:rsid w:val="00583465"/>
    <w:rsid w:val="005838E1"/>
    <w:rsid w:val="005841F1"/>
    <w:rsid w:val="005842E2"/>
    <w:rsid w:val="00586781"/>
    <w:rsid w:val="00587C0A"/>
    <w:rsid w:val="00590506"/>
    <w:rsid w:val="00590AD9"/>
    <w:rsid w:val="00592F6C"/>
    <w:rsid w:val="00593B7D"/>
    <w:rsid w:val="00594CB2"/>
    <w:rsid w:val="00595664"/>
    <w:rsid w:val="00595D1B"/>
    <w:rsid w:val="005970AB"/>
    <w:rsid w:val="005971AF"/>
    <w:rsid w:val="005A0AB1"/>
    <w:rsid w:val="005A144B"/>
    <w:rsid w:val="005A2753"/>
    <w:rsid w:val="005A429B"/>
    <w:rsid w:val="005A433B"/>
    <w:rsid w:val="005A5A04"/>
    <w:rsid w:val="005A6C00"/>
    <w:rsid w:val="005A7492"/>
    <w:rsid w:val="005A7A0A"/>
    <w:rsid w:val="005B0ED4"/>
    <w:rsid w:val="005B10FE"/>
    <w:rsid w:val="005B14BC"/>
    <w:rsid w:val="005B156B"/>
    <w:rsid w:val="005B21BC"/>
    <w:rsid w:val="005B2950"/>
    <w:rsid w:val="005B3359"/>
    <w:rsid w:val="005B3D16"/>
    <w:rsid w:val="005B48EF"/>
    <w:rsid w:val="005B51D9"/>
    <w:rsid w:val="005B5A0F"/>
    <w:rsid w:val="005B5FC1"/>
    <w:rsid w:val="005B6DA4"/>
    <w:rsid w:val="005C041F"/>
    <w:rsid w:val="005C0D1B"/>
    <w:rsid w:val="005C0DFB"/>
    <w:rsid w:val="005C11A9"/>
    <w:rsid w:val="005C1F70"/>
    <w:rsid w:val="005C25AA"/>
    <w:rsid w:val="005C29A2"/>
    <w:rsid w:val="005C2F22"/>
    <w:rsid w:val="005C32ED"/>
    <w:rsid w:val="005C3566"/>
    <w:rsid w:val="005C3BAB"/>
    <w:rsid w:val="005C4AEB"/>
    <w:rsid w:val="005C4D85"/>
    <w:rsid w:val="005C5851"/>
    <w:rsid w:val="005C5FB5"/>
    <w:rsid w:val="005C649D"/>
    <w:rsid w:val="005C6630"/>
    <w:rsid w:val="005C6CE1"/>
    <w:rsid w:val="005C799C"/>
    <w:rsid w:val="005D01E8"/>
    <w:rsid w:val="005D076C"/>
    <w:rsid w:val="005D1703"/>
    <w:rsid w:val="005D182B"/>
    <w:rsid w:val="005D1E99"/>
    <w:rsid w:val="005D205F"/>
    <w:rsid w:val="005D2D29"/>
    <w:rsid w:val="005D3AA3"/>
    <w:rsid w:val="005D40A6"/>
    <w:rsid w:val="005D42FB"/>
    <w:rsid w:val="005D4842"/>
    <w:rsid w:val="005D5252"/>
    <w:rsid w:val="005D5463"/>
    <w:rsid w:val="005D60E4"/>
    <w:rsid w:val="005D6175"/>
    <w:rsid w:val="005D77F7"/>
    <w:rsid w:val="005D7AD0"/>
    <w:rsid w:val="005D7B0F"/>
    <w:rsid w:val="005E13C1"/>
    <w:rsid w:val="005E1786"/>
    <w:rsid w:val="005E2594"/>
    <w:rsid w:val="005E287E"/>
    <w:rsid w:val="005E306B"/>
    <w:rsid w:val="005E384D"/>
    <w:rsid w:val="005E4383"/>
    <w:rsid w:val="005E43B0"/>
    <w:rsid w:val="005E512C"/>
    <w:rsid w:val="005E5624"/>
    <w:rsid w:val="005E5BF0"/>
    <w:rsid w:val="005E5EEA"/>
    <w:rsid w:val="005E78FA"/>
    <w:rsid w:val="005E79E9"/>
    <w:rsid w:val="005F0CE9"/>
    <w:rsid w:val="005F12D9"/>
    <w:rsid w:val="005F2D70"/>
    <w:rsid w:val="005F30ED"/>
    <w:rsid w:val="005F4505"/>
    <w:rsid w:val="005F47C4"/>
    <w:rsid w:val="005F50FF"/>
    <w:rsid w:val="005F5457"/>
    <w:rsid w:val="005F5A4F"/>
    <w:rsid w:val="005F5F98"/>
    <w:rsid w:val="005F6424"/>
    <w:rsid w:val="005F67B2"/>
    <w:rsid w:val="0060021B"/>
    <w:rsid w:val="006020A8"/>
    <w:rsid w:val="00602CF3"/>
    <w:rsid w:val="00602D2D"/>
    <w:rsid w:val="00603059"/>
    <w:rsid w:val="00603E36"/>
    <w:rsid w:val="00603FB0"/>
    <w:rsid w:val="00604A38"/>
    <w:rsid w:val="00604C83"/>
    <w:rsid w:val="0060508E"/>
    <w:rsid w:val="0060543F"/>
    <w:rsid w:val="0060581F"/>
    <w:rsid w:val="00605D6E"/>
    <w:rsid w:val="0060609E"/>
    <w:rsid w:val="006078D4"/>
    <w:rsid w:val="00610BB5"/>
    <w:rsid w:val="00611E3E"/>
    <w:rsid w:val="00612F85"/>
    <w:rsid w:val="00613DF2"/>
    <w:rsid w:val="0061463A"/>
    <w:rsid w:val="006146B1"/>
    <w:rsid w:val="00614988"/>
    <w:rsid w:val="006151FF"/>
    <w:rsid w:val="00615B4D"/>
    <w:rsid w:val="00615BAA"/>
    <w:rsid w:val="00615D8F"/>
    <w:rsid w:val="006160E2"/>
    <w:rsid w:val="006175DE"/>
    <w:rsid w:val="00617868"/>
    <w:rsid w:val="00620655"/>
    <w:rsid w:val="0062344A"/>
    <w:rsid w:val="00626306"/>
    <w:rsid w:val="00626323"/>
    <w:rsid w:val="00626346"/>
    <w:rsid w:val="006266DB"/>
    <w:rsid w:val="006267FA"/>
    <w:rsid w:val="00626C3C"/>
    <w:rsid w:val="00626DDC"/>
    <w:rsid w:val="006272FC"/>
    <w:rsid w:val="0062795D"/>
    <w:rsid w:val="00627A77"/>
    <w:rsid w:val="00630160"/>
    <w:rsid w:val="0063153D"/>
    <w:rsid w:val="00631F9B"/>
    <w:rsid w:val="0063264B"/>
    <w:rsid w:val="00634232"/>
    <w:rsid w:val="006349E5"/>
    <w:rsid w:val="006356A5"/>
    <w:rsid w:val="0063581E"/>
    <w:rsid w:val="00635CAF"/>
    <w:rsid w:val="006368AB"/>
    <w:rsid w:val="00636F02"/>
    <w:rsid w:val="006370AD"/>
    <w:rsid w:val="00637595"/>
    <w:rsid w:val="00640464"/>
    <w:rsid w:val="0064172D"/>
    <w:rsid w:val="006418A8"/>
    <w:rsid w:val="00641AE1"/>
    <w:rsid w:val="00646C4B"/>
    <w:rsid w:val="00647038"/>
    <w:rsid w:val="00647CF1"/>
    <w:rsid w:val="00650070"/>
    <w:rsid w:val="00650399"/>
    <w:rsid w:val="00650AF6"/>
    <w:rsid w:val="0065169F"/>
    <w:rsid w:val="00651C1D"/>
    <w:rsid w:val="00651E08"/>
    <w:rsid w:val="0065232C"/>
    <w:rsid w:val="006536A7"/>
    <w:rsid w:val="0065439F"/>
    <w:rsid w:val="0065477E"/>
    <w:rsid w:val="006556F4"/>
    <w:rsid w:val="0065590F"/>
    <w:rsid w:val="0065612D"/>
    <w:rsid w:val="00657E19"/>
    <w:rsid w:val="0066001B"/>
    <w:rsid w:val="00660931"/>
    <w:rsid w:val="00660B6B"/>
    <w:rsid w:val="00660F7E"/>
    <w:rsid w:val="006621AD"/>
    <w:rsid w:val="00662405"/>
    <w:rsid w:val="00662545"/>
    <w:rsid w:val="006626F3"/>
    <w:rsid w:val="006628C7"/>
    <w:rsid w:val="00662B00"/>
    <w:rsid w:val="00662FC2"/>
    <w:rsid w:val="006638E9"/>
    <w:rsid w:val="00664446"/>
    <w:rsid w:val="006647B9"/>
    <w:rsid w:val="00664E49"/>
    <w:rsid w:val="006661AA"/>
    <w:rsid w:val="006662F0"/>
    <w:rsid w:val="006668D3"/>
    <w:rsid w:val="006669AC"/>
    <w:rsid w:val="00666A23"/>
    <w:rsid w:val="00667DF9"/>
    <w:rsid w:val="00670B50"/>
    <w:rsid w:val="00670FBA"/>
    <w:rsid w:val="006711A5"/>
    <w:rsid w:val="00671870"/>
    <w:rsid w:val="00671BE7"/>
    <w:rsid w:val="0067397F"/>
    <w:rsid w:val="00673C6B"/>
    <w:rsid w:val="0067545D"/>
    <w:rsid w:val="00675F99"/>
    <w:rsid w:val="00675FF9"/>
    <w:rsid w:val="00676521"/>
    <w:rsid w:val="00677500"/>
    <w:rsid w:val="00682558"/>
    <w:rsid w:val="00682CC6"/>
    <w:rsid w:val="00686126"/>
    <w:rsid w:val="00686358"/>
    <w:rsid w:val="006866A7"/>
    <w:rsid w:val="00686B24"/>
    <w:rsid w:val="0068732C"/>
    <w:rsid w:val="00690524"/>
    <w:rsid w:val="0069134F"/>
    <w:rsid w:val="00692229"/>
    <w:rsid w:val="00693496"/>
    <w:rsid w:val="00694129"/>
    <w:rsid w:val="0069512E"/>
    <w:rsid w:val="00695402"/>
    <w:rsid w:val="00696E63"/>
    <w:rsid w:val="00696FA2"/>
    <w:rsid w:val="0069781D"/>
    <w:rsid w:val="00697C38"/>
    <w:rsid w:val="00697F6B"/>
    <w:rsid w:val="006A0869"/>
    <w:rsid w:val="006A0E89"/>
    <w:rsid w:val="006A11B4"/>
    <w:rsid w:val="006A1400"/>
    <w:rsid w:val="006A19D9"/>
    <w:rsid w:val="006A2102"/>
    <w:rsid w:val="006A2391"/>
    <w:rsid w:val="006A32D2"/>
    <w:rsid w:val="006A37A7"/>
    <w:rsid w:val="006A3B0E"/>
    <w:rsid w:val="006A4AB5"/>
    <w:rsid w:val="006A4BB1"/>
    <w:rsid w:val="006A56BE"/>
    <w:rsid w:val="006A5BAF"/>
    <w:rsid w:val="006A5FED"/>
    <w:rsid w:val="006A619F"/>
    <w:rsid w:val="006A6B4D"/>
    <w:rsid w:val="006A722C"/>
    <w:rsid w:val="006B0360"/>
    <w:rsid w:val="006B0778"/>
    <w:rsid w:val="006B0A34"/>
    <w:rsid w:val="006B0F18"/>
    <w:rsid w:val="006B102F"/>
    <w:rsid w:val="006B1226"/>
    <w:rsid w:val="006B143B"/>
    <w:rsid w:val="006B2612"/>
    <w:rsid w:val="006B3082"/>
    <w:rsid w:val="006B3C86"/>
    <w:rsid w:val="006B4414"/>
    <w:rsid w:val="006B49A0"/>
    <w:rsid w:val="006B5FF5"/>
    <w:rsid w:val="006B695B"/>
    <w:rsid w:val="006B6E60"/>
    <w:rsid w:val="006B76E8"/>
    <w:rsid w:val="006B7896"/>
    <w:rsid w:val="006B7D72"/>
    <w:rsid w:val="006C05D8"/>
    <w:rsid w:val="006C0783"/>
    <w:rsid w:val="006C1F41"/>
    <w:rsid w:val="006C1FED"/>
    <w:rsid w:val="006C22D7"/>
    <w:rsid w:val="006C290C"/>
    <w:rsid w:val="006C2F81"/>
    <w:rsid w:val="006C5055"/>
    <w:rsid w:val="006C5543"/>
    <w:rsid w:val="006C6857"/>
    <w:rsid w:val="006C7377"/>
    <w:rsid w:val="006C7D64"/>
    <w:rsid w:val="006D0193"/>
    <w:rsid w:val="006D069C"/>
    <w:rsid w:val="006D076E"/>
    <w:rsid w:val="006D11CC"/>
    <w:rsid w:val="006D262E"/>
    <w:rsid w:val="006D27BE"/>
    <w:rsid w:val="006D2B8E"/>
    <w:rsid w:val="006D4935"/>
    <w:rsid w:val="006D4FEB"/>
    <w:rsid w:val="006D655B"/>
    <w:rsid w:val="006D73BE"/>
    <w:rsid w:val="006D73F5"/>
    <w:rsid w:val="006D7906"/>
    <w:rsid w:val="006D799D"/>
    <w:rsid w:val="006D7FE6"/>
    <w:rsid w:val="006E18A9"/>
    <w:rsid w:val="006E1BF6"/>
    <w:rsid w:val="006E1CBB"/>
    <w:rsid w:val="006E2179"/>
    <w:rsid w:val="006E29E4"/>
    <w:rsid w:val="006E3E81"/>
    <w:rsid w:val="006E3FD2"/>
    <w:rsid w:val="006E5806"/>
    <w:rsid w:val="006E670C"/>
    <w:rsid w:val="006E736C"/>
    <w:rsid w:val="006E7880"/>
    <w:rsid w:val="006E7CAA"/>
    <w:rsid w:val="006F0B9E"/>
    <w:rsid w:val="006F20E0"/>
    <w:rsid w:val="006F26A3"/>
    <w:rsid w:val="006F285E"/>
    <w:rsid w:val="006F375B"/>
    <w:rsid w:val="006F4DEC"/>
    <w:rsid w:val="006F4E57"/>
    <w:rsid w:val="006F4E61"/>
    <w:rsid w:val="006F5BDB"/>
    <w:rsid w:val="006F5C19"/>
    <w:rsid w:val="006F629E"/>
    <w:rsid w:val="006F6801"/>
    <w:rsid w:val="006F75B9"/>
    <w:rsid w:val="006F792E"/>
    <w:rsid w:val="006F7A15"/>
    <w:rsid w:val="00700237"/>
    <w:rsid w:val="00700EC1"/>
    <w:rsid w:val="00700F17"/>
    <w:rsid w:val="00702F9A"/>
    <w:rsid w:val="00703174"/>
    <w:rsid w:val="0070426C"/>
    <w:rsid w:val="00704298"/>
    <w:rsid w:val="00704536"/>
    <w:rsid w:val="007061B8"/>
    <w:rsid w:val="00706336"/>
    <w:rsid w:val="00707CF3"/>
    <w:rsid w:val="00710B35"/>
    <w:rsid w:val="00710DCF"/>
    <w:rsid w:val="007144AB"/>
    <w:rsid w:val="007147FB"/>
    <w:rsid w:val="00715434"/>
    <w:rsid w:val="007154C6"/>
    <w:rsid w:val="007157F0"/>
    <w:rsid w:val="00715A5D"/>
    <w:rsid w:val="00716636"/>
    <w:rsid w:val="00716DBA"/>
    <w:rsid w:val="00716ED1"/>
    <w:rsid w:val="00717DE8"/>
    <w:rsid w:val="0072095B"/>
    <w:rsid w:val="00720B0E"/>
    <w:rsid w:val="0072350C"/>
    <w:rsid w:val="00723599"/>
    <w:rsid w:val="007240E2"/>
    <w:rsid w:val="00724489"/>
    <w:rsid w:val="00727C92"/>
    <w:rsid w:val="00727F04"/>
    <w:rsid w:val="007303A2"/>
    <w:rsid w:val="00731756"/>
    <w:rsid w:val="007325D7"/>
    <w:rsid w:val="00732A5D"/>
    <w:rsid w:val="00732B9C"/>
    <w:rsid w:val="00732F0A"/>
    <w:rsid w:val="00734433"/>
    <w:rsid w:val="00734E6D"/>
    <w:rsid w:val="00735076"/>
    <w:rsid w:val="0073558C"/>
    <w:rsid w:val="00735B73"/>
    <w:rsid w:val="007361DF"/>
    <w:rsid w:val="0073708C"/>
    <w:rsid w:val="0073780A"/>
    <w:rsid w:val="00740034"/>
    <w:rsid w:val="007403F1"/>
    <w:rsid w:val="00740D18"/>
    <w:rsid w:val="00741755"/>
    <w:rsid w:val="00741A0D"/>
    <w:rsid w:val="00742237"/>
    <w:rsid w:val="00742C4C"/>
    <w:rsid w:val="00742E4F"/>
    <w:rsid w:val="00742EB0"/>
    <w:rsid w:val="0074383F"/>
    <w:rsid w:val="00744BCC"/>
    <w:rsid w:val="00745A3D"/>
    <w:rsid w:val="0074671F"/>
    <w:rsid w:val="007468C4"/>
    <w:rsid w:val="007471DD"/>
    <w:rsid w:val="007474E3"/>
    <w:rsid w:val="0074783A"/>
    <w:rsid w:val="00750414"/>
    <w:rsid w:val="00750CB8"/>
    <w:rsid w:val="00751214"/>
    <w:rsid w:val="007515D4"/>
    <w:rsid w:val="0075173C"/>
    <w:rsid w:val="00751AFA"/>
    <w:rsid w:val="00751F70"/>
    <w:rsid w:val="007523E3"/>
    <w:rsid w:val="0075307A"/>
    <w:rsid w:val="00753227"/>
    <w:rsid w:val="00753BA8"/>
    <w:rsid w:val="007541A3"/>
    <w:rsid w:val="00754C6D"/>
    <w:rsid w:val="00755C20"/>
    <w:rsid w:val="00755CD3"/>
    <w:rsid w:val="007576ED"/>
    <w:rsid w:val="00757851"/>
    <w:rsid w:val="00757870"/>
    <w:rsid w:val="0076029D"/>
    <w:rsid w:val="00761AAD"/>
    <w:rsid w:val="0076247B"/>
    <w:rsid w:val="00762ACB"/>
    <w:rsid w:val="00763319"/>
    <w:rsid w:val="007633AC"/>
    <w:rsid w:val="00764D0F"/>
    <w:rsid w:val="0076529E"/>
    <w:rsid w:val="00765481"/>
    <w:rsid w:val="00765BE2"/>
    <w:rsid w:val="00765FA3"/>
    <w:rsid w:val="00767837"/>
    <w:rsid w:val="0077007D"/>
    <w:rsid w:val="00770671"/>
    <w:rsid w:val="0077095F"/>
    <w:rsid w:val="007713DE"/>
    <w:rsid w:val="00772FE0"/>
    <w:rsid w:val="007738C2"/>
    <w:rsid w:val="007739C1"/>
    <w:rsid w:val="00773F80"/>
    <w:rsid w:val="007742E6"/>
    <w:rsid w:val="007744F4"/>
    <w:rsid w:val="0077547B"/>
    <w:rsid w:val="007756F0"/>
    <w:rsid w:val="00775F2D"/>
    <w:rsid w:val="00776122"/>
    <w:rsid w:val="00776C7C"/>
    <w:rsid w:val="00776C9B"/>
    <w:rsid w:val="0077718D"/>
    <w:rsid w:val="00777600"/>
    <w:rsid w:val="00777A46"/>
    <w:rsid w:val="00777E72"/>
    <w:rsid w:val="007808E3"/>
    <w:rsid w:val="00780A59"/>
    <w:rsid w:val="00781032"/>
    <w:rsid w:val="00781C85"/>
    <w:rsid w:val="00782834"/>
    <w:rsid w:val="00782D87"/>
    <w:rsid w:val="0078328F"/>
    <w:rsid w:val="00783A22"/>
    <w:rsid w:val="00783C15"/>
    <w:rsid w:val="00783EDA"/>
    <w:rsid w:val="00784586"/>
    <w:rsid w:val="007855A4"/>
    <w:rsid w:val="00785C1B"/>
    <w:rsid w:val="0078622E"/>
    <w:rsid w:val="007905D8"/>
    <w:rsid w:val="0079091B"/>
    <w:rsid w:val="00792806"/>
    <w:rsid w:val="007929A6"/>
    <w:rsid w:val="00792C9A"/>
    <w:rsid w:val="00793338"/>
    <w:rsid w:val="0079407F"/>
    <w:rsid w:val="00794CB1"/>
    <w:rsid w:val="00795277"/>
    <w:rsid w:val="00795991"/>
    <w:rsid w:val="00795C31"/>
    <w:rsid w:val="007977F4"/>
    <w:rsid w:val="007A0E69"/>
    <w:rsid w:val="007A1048"/>
    <w:rsid w:val="007A1861"/>
    <w:rsid w:val="007A3424"/>
    <w:rsid w:val="007A34E3"/>
    <w:rsid w:val="007A352A"/>
    <w:rsid w:val="007A3736"/>
    <w:rsid w:val="007A388C"/>
    <w:rsid w:val="007A3B4F"/>
    <w:rsid w:val="007A3DD2"/>
    <w:rsid w:val="007A451C"/>
    <w:rsid w:val="007A51D3"/>
    <w:rsid w:val="007A5E2C"/>
    <w:rsid w:val="007A6443"/>
    <w:rsid w:val="007A7A11"/>
    <w:rsid w:val="007B0948"/>
    <w:rsid w:val="007B0B54"/>
    <w:rsid w:val="007B18F6"/>
    <w:rsid w:val="007B1F79"/>
    <w:rsid w:val="007B2B44"/>
    <w:rsid w:val="007B3C73"/>
    <w:rsid w:val="007B458C"/>
    <w:rsid w:val="007B62DD"/>
    <w:rsid w:val="007B685F"/>
    <w:rsid w:val="007B73E2"/>
    <w:rsid w:val="007C0197"/>
    <w:rsid w:val="007C03C9"/>
    <w:rsid w:val="007C0B0F"/>
    <w:rsid w:val="007C126F"/>
    <w:rsid w:val="007C17F6"/>
    <w:rsid w:val="007C3FD9"/>
    <w:rsid w:val="007C4B3F"/>
    <w:rsid w:val="007C648F"/>
    <w:rsid w:val="007D0265"/>
    <w:rsid w:val="007D041E"/>
    <w:rsid w:val="007D0770"/>
    <w:rsid w:val="007D1413"/>
    <w:rsid w:val="007D1632"/>
    <w:rsid w:val="007D18F7"/>
    <w:rsid w:val="007D1BEA"/>
    <w:rsid w:val="007D2464"/>
    <w:rsid w:val="007D2EE3"/>
    <w:rsid w:val="007D2FC9"/>
    <w:rsid w:val="007D31D4"/>
    <w:rsid w:val="007D3322"/>
    <w:rsid w:val="007D3C75"/>
    <w:rsid w:val="007D44AF"/>
    <w:rsid w:val="007D4729"/>
    <w:rsid w:val="007D47FB"/>
    <w:rsid w:val="007D4AAA"/>
    <w:rsid w:val="007D5BAD"/>
    <w:rsid w:val="007D6256"/>
    <w:rsid w:val="007D71BC"/>
    <w:rsid w:val="007D72CD"/>
    <w:rsid w:val="007E086F"/>
    <w:rsid w:val="007E09C6"/>
    <w:rsid w:val="007E0E34"/>
    <w:rsid w:val="007E15BF"/>
    <w:rsid w:val="007E1811"/>
    <w:rsid w:val="007E1ADD"/>
    <w:rsid w:val="007E20D8"/>
    <w:rsid w:val="007E233A"/>
    <w:rsid w:val="007E3C87"/>
    <w:rsid w:val="007E6101"/>
    <w:rsid w:val="007E6720"/>
    <w:rsid w:val="007E69D1"/>
    <w:rsid w:val="007E70FD"/>
    <w:rsid w:val="007F087F"/>
    <w:rsid w:val="007F1559"/>
    <w:rsid w:val="007F176D"/>
    <w:rsid w:val="007F18F1"/>
    <w:rsid w:val="007F3E12"/>
    <w:rsid w:val="007F7D1E"/>
    <w:rsid w:val="00800CD1"/>
    <w:rsid w:val="00801C8E"/>
    <w:rsid w:val="00801E2B"/>
    <w:rsid w:val="00802076"/>
    <w:rsid w:val="00802085"/>
    <w:rsid w:val="00802A9F"/>
    <w:rsid w:val="00802F28"/>
    <w:rsid w:val="0080309E"/>
    <w:rsid w:val="00803430"/>
    <w:rsid w:val="00803625"/>
    <w:rsid w:val="00803F2C"/>
    <w:rsid w:val="008058DB"/>
    <w:rsid w:val="00806879"/>
    <w:rsid w:val="00807BD2"/>
    <w:rsid w:val="00807EE9"/>
    <w:rsid w:val="008100DE"/>
    <w:rsid w:val="00810937"/>
    <w:rsid w:val="00810F4C"/>
    <w:rsid w:val="008118E8"/>
    <w:rsid w:val="00811948"/>
    <w:rsid w:val="00811D60"/>
    <w:rsid w:val="00812394"/>
    <w:rsid w:val="00813149"/>
    <w:rsid w:val="008134CA"/>
    <w:rsid w:val="00813516"/>
    <w:rsid w:val="00813ED6"/>
    <w:rsid w:val="008157B7"/>
    <w:rsid w:val="00815C42"/>
    <w:rsid w:val="00815FC3"/>
    <w:rsid w:val="00816194"/>
    <w:rsid w:val="00816322"/>
    <w:rsid w:val="00816E48"/>
    <w:rsid w:val="00817226"/>
    <w:rsid w:val="0081729D"/>
    <w:rsid w:val="00817B16"/>
    <w:rsid w:val="00817E33"/>
    <w:rsid w:val="0082092F"/>
    <w:rsid w:val="00820C19"/>
    <w:rsid w:val="0082108F"/>
    <w:rsid w:val="00821185"/>
    <w:rsid w:val="0082165D"/>
    <w:rsid w:val="0082198A"/>
    <w:rsid w:val="00821AC3"/>
    <w:rsid w:val="00822B88"/>
    <w:rsid w:val="008230A3"/>
    <w:rsid w:val="008233F8"/>
    <w:rsid w:val="00823A19"/>
    <w:rsid w:val="00823B20"/>
    <w:rsid w:val="008247BE"/>
    <w:rsid w:val="008248BF"/>
    <w:rsid w:val="00824CF4"/>
    <w:rsid w:val="00825F30"/>
    <w:rsid w:val="008274A8"/>
    <w:rsid w:val="008276D7"/>
    <w:rsid w:val="008278EE"/>
    <w:rsid w:val="00827EC7"/>
    <w:rsid w:val="00831559"/>
    <w:rsid w:val="00831A6C"/>
    <w:rsid w:val="008324BB"/>
    <w:rsid w:val="008325EC"/>
    <w:rsid w:val="00832640"/>
    <w:rsid w:val="008330C6"/>
    <w:rsid w:val="008330F7"/>
    <w:rsid w:val="00833D72"/>
    <w:rsid w:val="008342B6"/>
    <w:rsid w:val="00835154"/>
    <w:rsid w:val="00835CCC"/>
    <w:rsid w:val="00836050"/>
    <w:rsid w:val="00836629"/>
    <w:rsid w:val="00836C17"/>
    <w:rsid w:val="00837076"/>
    <w:rsid w:val="00837396"/>
    <w:rsid w:val="00840BDB"/>
    <w:rsid w:val="00840C08"/>
    <w:rsid w:val="008418EB"/>
    <w:rsid w:val="00841CEA"/>
    <w:rsid w:val="00842DB8"/>
    <w:rsid w:val="00842E3F"/>
    <w:rsid w:val="0084332A"/>
    <w:rsid w:val="00843AF6"/>
    <w:rsid w:val="00843E2C"/>
    <w:rsid w:val="00843EE5"/>
    <w:rsid w:val="0084419F"/>
    <w:rsid w:val="00844B0B"/>
    <w:rsid w:val="0084543B"/>
    <w:rsid w:val="00845C8D"/>
    <w:rsid w:val="00845CFC"/>
    <w:rsid w:val="00845F5D"/>
    <w:rsid w:val="008467B9"/>
    <w:rsid w:val="00846811"/>
    <w:rsid w:val="00847BC8"/>
    <w:rsid w:val="00847D3A"/>
    <w:rsid w:val="00847DE1"/>
    <w:rsid w:val="00850033"/>
    <w:rsid w:val="00851053"/>
    <w:rsid w:val="0085126D"/>
    <w:rsid w:val="008513FA"/>
    <w:rsid w:val="0085153E"/>
    <w:rsid w:val="0085157A"/>
    <w:rsid w:val="008519DF"/>
    <w:rsid w:val="00851B26"/>
    <w:rsid w:val="00852736"/>
    <w:rsid w:val="00852F78"/>
    <w:rsid w:val="0085320A"/>
    <w:rsid w:val="00853C6A"/>
    <w:rsid w:val="008544DF"/>
    <w:rsid w:val="0085470F"/>
    <w:rsid w:val="00854FE5"/>
    <w:rsid w:val="008567A5"/>
    <w:rsid w:val="00856D07"/>
    <w:rsid w:val="00860155"/>
    <w:rsid w:val="00860B5A"/>
    <w:rsid w:val="00861C13"/>
    <w:rsid w:val="00863232"/>
    <w:rsid w:val="008643EF"/>
    <w:rsid w:val="008647D9"/>
    <w:rsid w:val="00864EDC"/>
    <w:rsid w:val="00864EF2"/>
    <w:rsid w:val="008652FA"/>
    <w:rsid w:val="00865897"/>
    <w:rsid w:val="00865AAE"/>
    <w:rsid w:val="00865AB5"/>
    <w:rsid w:val="00865B9E"/>
    <w:rsid w:val="0086651C"/>
    <w:rsid w:val="00866990"/>
    <w:rsid w:val="008671E9"/>
    <w:rsid w:val="00867D51"/>
    <w:rsid w:val="00870ACE"/>
    <w:rsid w:val="00870C86"/>
    <w:rsid w:val="008714F5"/>
    <w:rsid w:val="00871B25"/>
    <w:rsid w:val="008720F7"/>
    <w:rsid w:val="00872698"/>
    <w:rsid w:val="00872D57"/>
    <w:rsid w:val="00872EEF"/>
    <w:rsid w:val="00872FD1"/>
    <w:rsid w:val="008730E7"/>
    <w:rsid w:val="00873ABC"/>
    <w:rsid w:val="008742A8"/>
    <w:rsid w:val="00875D28"/>
    <w:rsid w:val="008760F1"/>
    <w:rsid w:val="00876A95"/>
    <w:rsid w:val="00876F49"/>
    <w:rsid w:val="00876F77"/>
    <w:rsid w:val="0087712D"/>
    <w:rsid w:val="0088061C"/>
    <w:rsid w:val="008816C7"/>
    <w:rsid w:val="00881DA8"/>
    <w:rsid w:val="0088298B"/>
    <w:rsid w:val="00883387"/>
    <w:rsid w:val="008837C2"/>
    <w:rsid w:val="00883BED"/>
    <w:rsid w:val="00883E39"/>
    <w:rsid w:val="00884A6B"/>
    <w:rsid w:val="008859AC"/>
    <w:rsid w:val="00885E6D"/>
    <w:rsid w:val="0088734F"/>
    <w:rsid w:val="0088786F"/>
    <w:rsid w:val="008879B1"/>
    <w:rsid w:val="00887A2F"/>
    <w:rsid w:val="00887F91"/>
    <w:rsid w:val="0089047E"/>
    <w:rsid w:val="00890A05"/>
    <w:rsid w:val="00891590"/>
    <w:rsid w:val="0089279C"/>
    <w:rsid w:val="00893634"/>
    <w:rsid w:val="00893A5E"/>
    <w:rsid w:val="00893D55"/>
    <w:rsid w:val="00893FC5"/>
    <w:rsid w:val="00894694"/>
    <w:rsid w:val="008948B9"/>
    <w:rsid w:val="008958CA"/>
    <w:rsid w:val="00895F8F"/>
    <w:rsid w:val="0089606F"/>
    <w:rsid w:val="00896BE5"/>
    <w:rsid w:val="008972D4"/>
    <w:rsid w:val="008A03C8"/>
    <w:rsid w:val="008A0854"/>
    <w:rsid w:val="008A0AED"/>
    <w:rsid w:val="008A17BF"/>
    <w:rsid w:val="008A1F03"/>
    <w:rsid w:val="008A205C"/>
    <w:rsid w:val="008A2551"/>
    <w:rsid w:val="008A33C4"/>
    <w:rsid w:val="008A3446"/>
    <w:rsid w:val="008A3A26"/>
    <w:rsid w:val="008A3A8A"/>
    <w:rsid w:val="008A4077"/>
    <w:rsid w:val="008A46A8"/>
    <w:rsid w:val="008A49FF"/>
    <w:rsid w:val="008A4CEA"/>
    <w:rsid w:val="008A4F75"/>
    <w:rsid w:val="008A56C6"/>
    <w:rsid w:val="008A5801"/>
    <w:rsid w:val="008A5E5E"/>
    <w:rsid w:val="008A66CE"/>
    <w:rsid w:val="008A7AAF"/>
    <w:rsid w:val="008A7DD7"/>
    <w:rsid w:val="008B03B0"/>
    <w:rsid w:val="008B0AB3"/>
    <w:rsid w:val="008B144C"/>
    <w:rsid w:val="008B1A70"/>
    <w:rsid w:val="008B1D01"/>
    <w:rsid w:val="008B1FE9"/>
    <w:rsid w:val="008B2179"/>
    <w:rsid w:val="008B225C"/>
    <w:rsid w:val="008B2778"/>
    <w:rsid w:val="008B282B"/>
    <w:rsid w:val="008B33C2"/>
    <w:rsid w:val="008B421F"/>
    <w:rsid w:val="008B4274"/>
    <w:rsid w:val="008B44AB"/>
    <w:rsid w:val="008B531E"/>
    <w:rsid w:val="008B5515"/>
    <w:rsid w:val="008B57F4"/>
    <w:rsid w:val="008B5B19"/>
    <w:rsid w:val="008B6C58"/>
    <w:rsid w:val="008B721B"/>
    <w:rsid w:val="008B7723"/>
    <w:rsid w:val="008B77ED"/>
    <w:rsid w:val="008C028D"/>
    <w:rsid w:val="008C06DC"/>
    <w:rsid w:val="008C1092"/>
    <w:rsid w:val="008C29CE"/>
    <w:rsid w:val="008C3A39"/>
    <w:rsid w:val="008C3ECD"/>
    <w:rsid w:val="008C45A8"/>
    <w:rsid w:val="008C4F69"/>
    <w:rsid w:val="008C561E"/>
    <w:rsid w:val="008C5B09"/>
    <w:rsid w:val="008C611D"/>
    <w:rsid w:val="008C6358"/>
    <w:rsid w:val="008C6621"/>
    <w:rsid w:val="008C6DCB"/>
    <w:rsid w:val="008C6EAF"/>
    <w:rsid w:val="008C7526"/>
    <w:rsid w:val="008C7B62"/>
    <w:rsid w:val="008D014F"/>
    <w:rsid w:val="008D0575"/>
    <w:rsid w:val="008D14F3"/>
    <w:rsid w:val="008D19CD"/>
    <w:rsid w:val="008D1E29"/>
    <w:rsid w:val="008D2575"/>
    <w:rsid w:val="008D2672"/>
    <w:rsid w:val="008D2BFA"/>
    <w:rsid w:val="008D2FFF"/>
    <w:rsid w:val="008D3929"/>
    <w:rsid w:val="008D4321"/>
    <w:rsid w:val="008D492F"/>
    <w:rsid w:val="008D51EB"/>
    <w:rsid w:val="008D53FC"/>
    <w:rsid w:val="008D5A98"/>
    <w:rsid w:val="008D77A8"/>
    <w:rsid w:val="008D7E92"/>
    <w:rsid w:val="008E0563"/>
    <w:rsid w:val="008E147B"/>
    <w:rsid w:val="008E1F8B"/>
    <w:rsid w:val="008E21EC"/>
    <w:rsid w:val="008E2A77"/>
    <w:rsid w:val="008E2B04"/>
    <w:rsid w:val="008E419B"/>
    <w:rsid w:val="008E5081"/>
    <w:rsid w:val="008E605A"/>
    <w:rsid w:val="008E6725"/>
    <w:rsid w:val="008E6C80"/>
    <w:rsid w:val="008E77C0"/>
    <w:rsid w:val="008F03E2"/>
    <w:rsid w:val="008F08C6"/>
    <w:rsid w:val="008F097B"/>
    <w:rsid w:val="008F11BE"/>
    <w:rsid w:val="008F1B2B"/>
    <w:rsid w:val="008F1E6B"/>
    <w:rsid w:val="008F1F10"/>
    <w:rsid w:val="008F20F9"/>
    <w:rsid w:val="008F2257"/>
    <w:rsid w:val="008F3A22"/>
    <w:rsid w:val="008F45AB"/>
    <w:rsid w:val="008F45B5"/>
    <w:rsid w:val="008F46A3"/>
    <w:rsid w:val="008F474D"/>
    <w:rsid w:val="008F4F31"/>
    <w:rsid w:val="008F5917"/>
    <w:rsid w:val="008F5933"/>
    <w:rsid w:val="008F6159"/>
    <w:rsid w:val="008F77AF"/>
    <w:rsid w:val="008F7C60"/>
    <w:rsid w:val="009009F8"/>
    <w:rsid w:val="0090110F"/>
    <w:rsid w:val="00902561"/>
    <w:rsid w:val="00902A9E"/>
    <w:rsid w:val="00903592"/>
    <w:rsid w:val="00903E0F"/>
    <w:rsid w:val="009049D3"/>
    <w:rsid w:val="00904FF7"/>
    <w:rsid w:val="0090519E"/>
    <w:rsid w:val="00905337"/>
    <w:rsid w:val="0090667D"/>
    <w:rsid w:val="009073C9"/>
    <w:rsid w:val="00911D63"/>
    <w:rsid w:val="009124BD"/>
    <w:rsid w:val="00912CA2"/>
    <w:rsid w:val="009130ED"/>
    <w:rsid w:val="00913781"/>
    <w:rsid w:val="00913F93"/>
    <w:rsid w:val="009144DB"/>
    <w:rsid w:val="00914E01"/>
    <w:rsid w:val="00915358"/>
    <w:rsid w:val="00915F29"/>
    <w:rsid w:val="00916905"/>
    <w:rsid w:val="00916B82"/>
    <w:rsid w:val="009178CF"/>
    <w:rsid w:val="0092046A"/>
    <w:rsid w:val="00920597"/>
    <w:rsid w:val="00920C16"/>
    <w:rsid w:val="009212DB"/>
    <w:rsid w:val="00921912"/>
    <w:rsid w:val="00922A72"/>
    <w:rsid w:val="00923332"/>
    <w:rsid w:val="00923A63"/>
    <w:rsid w:val="00925251"/>
    <w:rsid w:val="009252E4"/>
    <w:rsid w:val="009253A7"/>
    <w:rsid w:val="0092581B"/>
    <w:rsid w:val="0092696E"/>
    <w:rsid w:val="009312DE"/>
    <w:rsid w:val="0093433C"/>
    <w:rsid w:val="00934D19"/>
    <w:rsid w:val="00935BB4"/>
    <w:rsid w:val="00935FBE"/>
    <w:rsid w:val="009404E2"/>
    <w:rsid w:val="00941067"/>
    <w:rsid w:val="00941534"/>
    <w:rsid w:val="00941692"/>
    <w:rsid w:val="0094183F"/>
    <w:rsid w:val="00943BEB"/>
    <w:rsid w:val="00943CF4"/>
    <w:rsid w:val="00944BC3"/>
    <w:rsid w:val="009456B6"/>
    <w:rsid w:val="00945F51"/>
    <w:rsid w:val="009464AD"/>
    <w:rsid w:val="00946D59"/>
    <w:rsid w:val="009478BF"/>
    <w:rsid w:val="009507C3"/>
    <w:rsid w:val="00951535"/>
    <w:rsid w:val="0095184F"/>
    <w:rsid w:val="00951E8C"/>
    <w:rsid w:val="009526FE"/>
    <w:rsid w:val="00952D1A"/>
    <w:rsid w:val="00953B92"/>
    <w:rsid w:val="0095440B"/>
    <w:rsid w:val="0095542A"/>
    <w:rsid w:val="00955D11"/>
    <w:rsid w:val="00955DAD"/>
    <w:rsid w:val="00955ED3"/>
    <w:rsid w:val="00956CD5"/>
    <w:rsid w:val="00957319"/>
    <w:rsid w:val="00957C08"/>
    <w:rsid w:val="00960098"/>
    <w:rsid w:val="00960F70"/>
    <w:rsid w:val="00961404"/>
    <w:rsid w:val="00962795"/>
    <w:rsid w:val="00963FBF"/>
    <w:rsid w:val="00964C71"/>
    <w:rsid w:val="0096513C"/>
    <w:rsid w:val="009655CD"/>
    <w:rsid w:val="0096565C"/>
    <w:rsid w:val="00965E94"/>
    <w:rsid w:val="00965EBC"/>
    <w:rsid w:val="00966677"/>
    <w:rsid w:val="00966909"/>
    <w:rsid w:val="00967059"/>
    <w:rsid w:val="00967B5C"/>
    <w:rsid w:val="00970525"/>
    <w:rsid w:val="009707BC"/>
    <w:rsid w:val="00970AC7"/>
    <w:rsid w:val="00970DEB"/>
    <w:rsid w:val="009710C4"/>
    <w:rsid w:val="00971352"/>
    <w:rsid w:val="009716B9"/>
    <w:rsid w:val="00971857"/>
    <w:rsid w:val="00971C8E"/>
    <w:rsid w:val="00971D63"/>
    <w:rsid w:val="00971F4A"/>
    <w:rsid w:val="00971FF8"/>
    <w:rsid w:val="00973203"/>
    <w:rsid w:val="00973C77"/>
    <w:rsid w:val="00973D79"/>
    <w:rsid w:val="00973EA5"/>
    <w:rsid w:val="009745E6"/>
    <w:rsid w:val="0097480A"/>
    <w:rsid w:val="00974BA5"/>
    <w:rsid w:val="00974C4F"/>
    <w:rsid w:val="00974E56"/>
    <w:rsid w:val="00975A7A"/>
    <w:rsid w:val="00976A10"/>
    <w:rsid w:val="00977D7A"/>
    <w:rsid w:val="00980291"/>
    <w:rsid w:val="009804A2"/>
    <w:rsid w:val="00980508"/>
    <w:rsid w:val="00980AF3"/>
    <w:rsid w:val="0098113A"/>
    <w:rsid w:val="009814E3"/>
    <w:rsid w:val="009820E5"/>
    <w:rsid w:val="0098308B"/>
    <w:rsid w:val="009830F6"/>
    <w:rsid w:val="0098434F"/>
    <w:rsid w:val="00984EE4"/>
    <w:rsid w:val="009854B8"/>
    <w:rsid w:val="0098646B"/>
    <w:rsid w:val="00986AA3"/>
    <w:rsid w:val="00987772"/>
    <w:rsid w:val="00991023"/>
    <w:rsid w:val="009912C6"/>
    <w:rsid w:val="00991485"/>
    <w:rsid w:val="00991A24"/>
    <w:rsid w:val="00991D68"/>
    <w:rsid w:val="00992042"/>
    <w:rsid w:val="00992189"/>
    <w:rsid w:val="0099223E"/>
    <w:rsid w:val="00992274"/>
    <w:rsid w:val="009929F3"/>
    <w:rsid w:val="00992A3E"/>
    <w:rsid w:val="009932E2"/>
    <w:rsid w:val="00994407"/>
    <w:rsid w:val="009945F0"/>
    <w:rsid w:val="009959EA"/>
    <w:rsid w:val="00995D54"/>
    <w:rsid w:val="0099702C"/>
    <w:rsid w:val="009A0526"/>
    <w:rsid w:val="009A0798"/>
    <w:rsid w:val="009A0B8F"/>
    <w:rsid w:val="009A21B2"/>
    <w:rsid w:val="009A2249"/>
    <w:rsid w:val="009A2D95"/>
    <w:rsid w:val="009A3451"/>
    <w:rsid w:val="009A34BD"/>
    <w:rsid w:val="009A421D"/>
    <w:rsid w:val="009A50E5"/>
    <w:rsid w:val="009A68DB"/>
    <w:rsid w:val="009A6B3C"/>
    <w:rsid w:val="009A6BAE"/>
    <w:rsid w:val="009A7394"/>
    <w:rsid w:val="009B0692"/>
    <w:rsid w:val="009B1896"/>
    <w:rsid w:val="009B2336"/>
    <w:rsid w:val="009B2F88"/>
    <w:rsid w:val="009B3939"/>
    <w:rsid w:val="009B3F1F"/>
    <w:rsid w:val="009B448C"/>
    <w:rsid w:val="009B4F37"/>
    <w:rsid w:val="009B68C0"/>
    <w:rsid w:val="009B6FBC"/>
    <w:rsid w:val="009B7727"/>
    <w:rsid w:val="009B7822"/>
    <w:rsid w:val="009C0505"/>
    <w:rsid w:val="009C09ED"/>
    <w:rsid w:val="009C13D3"/>
    <w:rsid w:val="009C178E"/>
    <w:rsid w:val="009C1F03"/>
    <w:rsid w:val="009C2C24"/>
    <w:rsid w:val="009C2CEB"/>
    <w:rsid w:val="009C33BA"/>
    <w:rsid w:val="009C423C"/>
    <w:rsid w:val="009C4A36"/>
    <w:rsid w:val="009C4AE7"/>
    <w:rsid w:val="009C4B76"/>
    <w:rsid w:val="009C750E"/>
    <w:rsid w:val="009C77F5"/>
    <w:rsid w:val="009C7D61"/>
    <w:rsid w:val="009D0D71"/>
    <w:rsid w:val="009D20C2"/>
    <w:rsid w:val="009D47D0"/>
    <w:rsid w:val="009D5261"/>
    <w:rsid w:val="009D5673"/>
    <w:rsid w:val="009D5AE0"/>
    <w:rsid w:val="009D5FC7"/>
    <w:rsid w:val="009D602A"/>
    <w:rsid w:val="009D6363"/>
    <w:rsid w:val="009D6869"/>
    <w:rsid w:val="009D6B1A"/>
    <w:rsid w:val="009D7124"/>
    <w:rsid w:val="009D7CB8"/>
    <w:rsid w:val="009D7D02"/>
    <w:rsid w:val="009E0940"/>
    <w:rsid w:val="009E12A1"/>
    <w:rsid w:val="009E1A59"/>
    <w:rsid w:val="009E25B1"/>
    <w:rsid w:val="009E2682"/>
    <w:rsid w:val="009E2CC9"/>
    <w:rsid w:val="009E2F6C"/>
    <w:rsid w:val="009E33A1"/>
    <w:rsid w:val="009E4768"/>
    <w:rsid w:val="009E4A48"/>
    <w:rsid w:val="009E4C30"/>
    <w:rsid w:val="009E6C4E"/>
    <w:rsid w:val="009E6DDB"/>
    <w:rsid w:val="009E6F81"/>
    <w:rsid w:val="009E766C"/>
    <w:rsid w:val="009E7D81"/>
    <w:rsid w:val="009F2656"/>
    <w:rsid w:val="009F388B"/>
    <w:rsid w:val="009F4506"/>
    <w:rsid w:val="009F4863"/>
    <w:rsid w:val="009F4A5C"/>
    <w:rsid w:val="009F5A38"/>
    <w:rsid w:val="009F6E0A"/>
    <w:rsid w:val="009F75C9"/>
    <w:rsid w:val="009F79EF"/>
    <w:rsid w:val="00A01B29"/>
    <w:rsid w:val="00A02918"/>
    <w:rsid w:val="00A0342C"/>
    <w:rsid w:val="00A03FF5"/>
    <w:rsid w:val="00A04A94"/>
    <w:rsid w:val="00A05B34"/>
    <w:rsid w:val="00A0698D"/>
    <w:rsid w:val="00A07638"/>
    <w:rsid w:val="00A0788C"/>
    <w:rsid w:val="00A07A55"/>
    <w:rsid w:val="00A10674"/>
    <w:rsid w:val="00A107D3"/>
    <w:rsid w:val="00A12B91"/>
    <w:rsid w:val="00A13B43"/>
    <w:rsid w:val="00A13D3A"/>
    <w:rsid w:val="00A1404C"/>
    <w:rsid w:val="00A14F63"/>
    <w:rsid w:val="00A1501C"/>
    <w:rsid w:val="00A1522C"/>
    <w:rsid w:val="00A153FF"/>
    <w:rsid w:val="00A15B16"/>
    <w:rsid w:val="00A15F12"/>
    <w:rsid w:val="00A1625E"/>
    <w:rsid w:val="00A1634F"/>
    <w:rsid w:val="00A163C2"/>
    <w:rsid w:val="00A165A5"/>
    <w:rsid w:val="00A16832"/>
    <w:rsid w:val="00A168BF"/>
    <w:rsid w:val="00A16A8F"/>
    <w:rsid w:val="00A170E7"/>
    <w:rsid w:val="00A1778B"/>
    <w:rsid w:val="00A17C38"/>
    <w:rsid w:val="00A17EC2"/>
    <w:rsid w:val="00A20C19"/>
    <w:rsid w:val="00A21229"/>
    <w:rsid w:val="00A215CD"/>
    <w:rsid w:val="00A21852"/>
    <w:rsid w:val="00A22015"/>
    <w:rsid w:val="00A22EF8"/>
    <w:rsid w:val="00A2314B"/>
    <w:rsid w:val="00A23DB8"/>
    <w:rsid w:val="00A23FEA"/>
    <w:rsid w:val="00A248EC"/>
    <w:rsid w:val="00A2546A"/>
    <w:rsid w:val="00A254AA"/>
    <w:rsid w:val="00A25586"/>
    <w:rsid w:val="00A26B2C"/>
    <w:rsid w:val="00A272E1"/>
    <w:rsid w:val="00A300A0"/>
    <w:rsid w:val="00A329F0"/>
    <w:rsid w:val="00A332BB"/>
    <w:rsid w:val="00A337F2"/>
    <w:rsid w:val="00A34025"/>
    <w:rsid w:val="00A3419A"/>
    <w:rsid w:val="00A34B95"/>
    <w:rsid w:val="00A35A8B"/>
    <w:rsid w:val="00A35AD0"/>
    <w:rsid w:val="00A36480"/>
    <w:rsid w:val="00A36C11"/>
    <w:rsid w:val="00A37053"/>
    <w:rsid w:val="00A370DE"/>
    <w:rsid w:val="00A3726C"/>
    <w:rsid w:val="00A379CE"/>
    <w:rsid w:val="00A37C0F"/>
    <w:rsid w:val="00A37E1E"/>
    <w:rsid w:val="00A40A75"/>
    <w:rsid w:val="00A412EB"/>
    <w:rsid w:val="00A41489"/>
    <w:rsid w:val="00A415AA"/>
    <w:rsid w:val="00A41E2A"/>
    <w:rsid w:val="00A42C03"/>
    <w:rsid w:val="00A42F4B"/>
    <w:rsid w:val="00A44B21"/>
    <w:rsid w:val="00A45144"/>
    <w:rsid w:val="00A45224"/>
    <w:rsid w:val="00A466C4"/>
    <w:rsid w:val="00A471AE"/>
    <w:rsid w:val="00A47784"/>
    <w:rsid w:val="00A47B50"/>
    <w:rsid w:val="00A50AD9"/>
    <w:rsid w:val="00A52802"/>
    <w:rsid w:val="00A5499F"/>
    <w:rsid w:val="00A55658"/>
    <w:rsid w:val="00A55A58"/>
    <w:rsid w:val="00A55F90"/>
    <w:rsid w:val="00A562DF"/>
    <w:rsid w:val="00A569B9"/>
    <w:rsid w:val="00A56B65"/>
    <w:rsid w:val="00A60299"/>
    <w:rsid w:val="00A60C6C"/>
    <w:rsid w:val="00A6130D"/>
    <w:rsid w:val="00A626A6"/>
    <w:rsid w:val="00A626DD"/>
    <w:rsid w:val="00A63806"/>
    <w:rsid w:val="00A64237"/>
    <w:rsid w:val="00A645D0"/>
    <w:rsid w:val="00A654D1"/>
    <w:rsid w:val="00A654F4"/>
    <w:rsid w:val="00A65AE2"/>
    <w:rsid w:val="00A669D1"/>
    <w:rsid w:val="00A676B0"/>
    <w:rsid w:val="00A67FB7"/>
    <w:rsid w:val="00A70F34"/>
    <w:rsid w:val="00A72353"/>
    <w:rsid w:val="00A7317A"/>
    <w:rsid w:val="00A73409"/>
    <w:rsid w:val="00A73603"/>
    <w:rsid w:val="00A73941"/>
    <w:rsid w:val="00A73EB1"/>
    <w:rsid w:val="00A7436E"/>
    <w:rsid w:val="00A749C8"/>
    <w:rsid w:val="00A75435"/>
    <w:rsid w:val="00A75A25"/>
    <w:rsid w:val="00A7647D"/>
    <w:rsid w:val="00A766BC"/>
    <w:rsid w:val="00A7682F"/>
    <w:rsid w:val="00A77392"/>
    <w:rsid w:val="00A778EE"/>
    <w:rsid w:val="00A80B89"/>
    <w:rsid w:val="00A813F4"/>
    <w:rsid w:val="00A81D95"/>
    <w:rsid w:val="00A82428"/>
    <w:rsid w:val="00A8308F"/>
    <w:rsid w:val="00A832FB"/>
    <w:rsid w:val="00A83905"/>
    <w:rsid w:val="00A8531C"/>
    <w:rsid w:val="00A85553"/>
    <w:rsid w:val="00A85812"/>
    <w:rsid w:val="00A861E3"/>
    <w:rsid w:val="00A86BE5"/>
    <w:rsid w:val="00A86D32"/>
    <w:rsid w:val="00A9017C"/>
    <w:rsid w:val="00A90B7D"/>
    <w:rsid w:val="00A90C86"/>
    <w:rsid w:val="00A90CB9"/>
    <w:rsid w:val="00A90CD2"/>
    <w:rsid w:val="00A91745"/>
    <w:rsid w:val="00A9180F"/>
    <w:rsid w:val="00A91878"/>
    <w:rsid w:val="00A9206E"/>
    <w:rsid w:val="00A924E5"/>
    <w:rsid w:val="00A929DC"/>
    <w:rsid w:val="00A932B4"/>
    <w:rsid w:val="00A9370A"/>
    <w:rsid w:val="00A93864"/>
    <w:rsid w:val="00A943D8"/>
    <w:rsid w:val="00A944CB"/>
    <w:rsid w:val="00A95645"/>
    <w:rsid w:val="00A956E8"/>
    <w:rsid w:val="00A96493"/>
    <w:rsid w:val="00A97181"/>
    <w:rsid w:val="00A97A28"/>
    <w:rsid w:val="00AA0967"/>
    <w:rsid w:val="00AA0E8B"/>
    <w:rsid w:val="00AA14DB"/>
    <w:rsid w:val="00AA2DD1"/>
    <w:rsid w:val="00AA3209"/>
    <w:rsid w:val="00AA435D"/>
    <w:rsid w:val="00AA45E2"/>
    <w:rsid w:val="00AA50F4"/>
    <w:rsid w:val="00AA741C"/>
    <w:rsid w:val="00AA759E"/>
    <w:rsid w:val="00AA7D7B"/>
    <w:rsid w:val="00AB0836"/>
    <w:rsid w:val="00AB0A80"/>
    <w:rsid w:val="00AB1367"/>
    <w:rsid w:val="00AB1D31"/>
    <w:rsid w:val="00AB2186"/>
    <w:rsid w:val="00AB36DB"/>
    <w:rsid w:val="00AB43B8"/>
    <w:rsid w:val="00AB4878"/>
    <w:rsid w:val="00AB5399"/>
    <w:rsid w:val="00AB5690"/>
    <w:rsid w:val="00AB56F0"/>
    <w:rsid w:val="00AB62E8"/>
    <w:rsid w:val="00AB6D6B"/>
    <w:rsid w:val="00AB777A"/>
    <w:rsid w:val="00AC1292"/>
    <w:rsid w:val="00AC1903"/>
    <w:rsid w:val="00AC21E7"/>
    <w:rsid w:val="00AC28BF"/>
    <w:rsid w:val="00AC298E"/>
    <w:rsid w:val="00AC2BED"/>
    <w:rsid w:val="00AC3023"/>
    <w:rsid w:val="00AC364E"/>
    <w:rsid w:val="00AC3FA0"/>
    <w:rsid w:val="00AC46DD"/>
    <w:rsid w:val="00AC4BB7"/>
    <w:rsid w:val="00AC5284"/>
    <w:rsid w:val="00AC552C"/>
    <w:rsid w:val="00AC64DF"/>
    <w:rsid w:val="00AC7653"/>
    <w:rsid w:val="00AD0392"/>
    <w:rsid w:val="00AD0FD2"/>
    <w:rsid w:val="00AD101A"/>
    <w:rsid w:val="00AD12DC"/>
    <w:rsid w:val="00AD1397"/>
    <w:rsid w:val="00AD13E9"/>
    <w:rsid w:val="00AD18A1"/>
    <w:rsid w:val="00AD32DF"/>
    <w:rsid w:val="00AD3B87"/>
    <w:rsid w:val="00AD4741"/>
    <w:rsid w:val="00AD6188"/>
    <w:rsid w:val="00AD63A2"/>
    <w:rsid w:val="00AD711C"/>
    <w:rsid w:val="00AD763D"/>
    <w:rsid w:val="00AE13EF"/>
    <w:rsid w:val="00AE1601"/>
    <w:rsid w:val="00AE1B22"/>
    <w:rsid w:val="00AE1E9D"/>
    <w:rsid w:val="00AE315A"/>
    <w:rsid w:val="00AE337C"/>
    <w:rsid w:val="00AE3D0E"/>
    <w:rsid w:val="00AE3FC1"/>
    <w:rsid w:val="00AE4057"/>
    <w:rsid w:val="00AE4069"/>
    <w:rsid w:val="00AE4199"/>
    <w:rsid w:val="00AE4440"/>
    <w:rsid w:val="00AE4E11"/>
    <w:rsid w:val="00AE56D4"/>
    <w:rsid w:val="00AE56EC"/>
    <w:rsid w:val="00AE7EFA"/>
    <w:rsid w:val="00AF09A1"/>
    <w:rsid w:val="00AF0B85"/>
    <w:rsid w:val="00AF2E59"/>
    <w:rsid w:val="00AF3E15"/>
    <w:rsid w:val="00AF4C5C"/>
    <w:rsid w:val="00AF544B"/>
    <w:rsid w:val="00AF62C4"/>
    <w:rsid w:val="00AF644B"/>
    <w:rsid w:val="00AF6BB6"/>
    <w:rsid w:val="00AF7824"/>
    <w:rsid w:val="00AF7F60"/>
    <w:rsid w:val="00B00943"/>
    <w:rsid w:val="00B014DA"/>
    <w:rsid w:val="00B01B70"/>
    <w:rsid w:val="00B0282A"/>
    <w:rsid w:val="00B03AA6"/>
    <w:rsid w:val="00B03AB6"/>
    <w:rsid w:val="00B03B73"/>
    <w:rsid w:val="00B05DD2"/>
    <w:rsid w:val="00B066E3"/>
    <w:rsid w:val="00B076F5"/>
    <w:rsid w:val="00B107BC"/>
    <w:rsid w:val="00B10E54"/>
    <w:rsid w:val="00B10FAA"/>
    <w:rsid w:val="00B11B83"/>
    <w:rsid w:val="00B123EB"/>
    <w:rsid w:val="00B16527"/>
    <w:rsid w:val="00B165E5"/>
    <w:rsid w:val="00B1728D"/>
    <w:rsid w:val="00B17744"/>
    <w:rsid w:val="00B17FF0"/>
    <w:rsid w:val="00B20D69"/>
    <w:rsid w:val="00B2185D"/>
    <w:rsid w:val="00B219A3"/>
    <w:rsid w:val="00B23C3F"/>
    <w:rsid w:val="00B23EF5"/>
    <w:rsid w:val="00B2422F"/>
    <w:rsid w:val="00B242F1"/>
    <w:rsid w:val="00B24FFD"/>
    <w:rsid w:val="00B2508C"/>
    <w:rsid w:val="00B2521D"/>
    <w:rsid w:val="00B256A4"/>
    <w:rsid w:val="00B25845"/>
    <w:rsid w:val="00B26AD1"/>
    <w:rsid w:val="00B26F75"/>
    <w:rsid w:val="00B27E71"/>
    <w:rsid w:val="00B30A6B"/>
    <w:rsid w:val="00B30FDE"/>
    <w:rsid w:val="00B3175B"/>
    <w:rsid w:val="00B31B60"/>
    <w:rsid w:val="00B32CC8"/>
    <w:rsid w:val="00B3393B"/>
    <w:rsid w:val="00B34147"/>
    <w:rsid w:val="00B34481"/>
    <w:rsid w:val="00B35980"/>
    <w:rsid w:val="00B35E94"/>
    <w:rsid w:val="00B35EBD"/>
    <w:rsid w:val="00B362DC"/>
    <w:rsid w:val="00B36ACE"/>
    <w:rsid w:val="00B3709E"/>
    <w:rsid w:val="00B3794B"/>
    <w:rsid w:val="00B408C7"/>
    <w:rsid w:val="00B40B06"/>
    <w:rsid w:val="00B40E8A"/>
    <w:rsid w:val="00B4172C"/>
    <w:rsid w:val="00B42E57"/>
    <w:rsid w:val="00B433D7"/>
    <w:rsid w:val="00B43436"/>
    <w:rsid w:val="00B43653"/>
    <w:rsid w:val="00B43C7E"/>
    <w:rsid w:val="00B442AC"/>
    <w:rsid w:val="00B445E5"/>
    <w:rsid w:val="00B4494A"/>
    <w:rsid w:val="00B44A89"/>
    <w:rsid w:val="00B44EDC"/>
    <w:rsid w:val="00B44F38"/>
    <w:rsid w:val="00B451C9"/>
    <w:rsid w:val="00B454DE"/>
    <w:rsid w:val="00B45841"/>
    <w:rsid w:val="00B465B4"/>
    <w:rsid w:val="00B46DC1"/>
    <w:rsid w:val="00B4732E"/>
    <w:rsid w:val="00B47336"/>
    <w:rsid w:val="00B473C9"/>
    <w:rsid w:val="00B51FAD"/>
    <w:rsid w:val="00B53DA4"/>
    <w:rsid w:val="00B54C72"/>
    <w:rsid w:val="00B555C6"/>
    <w:rsid w:val="00B556D6"/>
    <w:rsid w:val="00B5696F"/>
    <w:rsid w:val="00B56BE1"/>
    <w:rsid w:val="00B60661"/>
    <w:rsid w:val="00B60C97"/>
    <w:rsid w:val="00B61D80"/>
    <w:rsid w:val="00B62417"/>
    <w:rsid w:val="00B63B2A"/>
    <w:rsid w:val="00B64083"/>
    <w:rsid w:val="00B644FE"/>
    <w:rsid w:val="00B64C60"/>
    <w:rsid w:val="00B65398"/>
    <w:rsid w:val="00B65B9F"/>
    <w:rsid w:val="00B65CF2"/>
    <w:rsid w:val="00B66855"/>
    <w:rsid w:val="00B67055"/>
    <w:rsid w:val="00B6712E"/>
    <w:rsid w:val="00B6713D"/>
    <w:rsid w:val="00B6725B"/>
    <w:rsid w:val="00B70785"/>
    <w:rsid w:val="00B712A3"/>
    <w:rsid w:val="00B71717"/>
    <w:rsid w:val="00B71E1F"/>
    <w:rsid w:val="00B73D07"/>
    <w:rsid w:val="00B74749"/>
    <w:rsid w:val="00B74B45"/>
    <w:rsid w:val="00B75346"/>
    <w:rsid w:val="00B755CB"/>
    <w:rsid w:val="00B75CB3"/>
    <w:rsid w:val="00B768EB"/>
    <w:rsid w:val="00B76B65"/>
    <w:rsid w:val="00B76F57"/>
    <w:rsid w:val="00B774B9"/>
    <w:rsid w:val="00B77BC4"/>
    <w:rsid w:val="00B80A44"/>
    <w:rsid w:val="00B82470"/>
    <w:rsid w:val="00B82D40"/>
    <w:rsid w:val="00B8354A"/>
    <w:rsid w:val="00B840E5"/>
    <w:rsid w:val="00B84F62"/>
    <w:rsid w:val="00B8529F"/>
    <w:rsid w:val="00B866F0"/>
    <w:rsid w:val="00B868EE"/>
    <w:rsid w:val="00B869E6"/>
    <w:rsid w:val="00B875C2"/>
    <w:rsid w:val="00B900EA"/>
    <w:rsid w:val="00B90459"/>
    <w:rsid w:val="00B91654"/>
    <w:rsid w:val="00B9202A"/>
    <w:rsid w:val="00B920DD"/>
    <w:rsid w:val="00B9242D"/>
    <w:rsid w:val="00B929A0"/>
    <w:rsid w:val="00B93012"/>
    <w:rsid w:val="00B945CF"/>
    <w:rsid w:val="00B94867"/>
    <w:rsid w:val="00B95DDA"/>
    <w:rsid w:val="00B961E5"/>
    <w:rsid w:val="00B96246"/>
    <w:rsid w:val="00B96F15"/>
    <w:rsid w:val="00B96F4A"/>
    <w:rsid w:val="00BA03DA"/>
    <w:rsid w:val="00BA0ED2"/>
    <w:rsid w:val="00BA293B"/>
    <w:rsid w:val="00BA2B11"/>
    <w:rsid w:val="00BA327B"/>
    <w:rsid w:val="00BA3380"/>
    <w:rsid w:val="00BA367D"/>
    <w:rsid w:val="00BA387A"/>
    <w:rsid w:val="00BA3F11"/>
    <w:rsid w:val="00BA5276"/>
    <w:rsid w:val="00BA56A6"/>
    <w:rsid w:val="00BA595E"/>
    <w:rsid w:val="00BA5CEF"/>
    <w:rsid w:val="00BA5F19"/>
    <w:rsid w:val="00BA6CBF"/>
    <w:rsid w:val="00BA7726"/>
    <w:rsid w:val="00BA78BC"/>
    <w:rsid w:val="00BA7FAF"/>
    <w:rsid w:val="00BB01CB"/>
    <w:rsid w:val="00BB0363"/>
    <w:rsid w:val="00BB0C89"/>
    <w:rsid w:val="00BB2FAB"/>
    <w:rsid w:val="00BB382D"/>
    <w:rsid w:val="00BB3A78"/>
    <w:rsid w:val="00BB543A"/>
    <w:rsid w:val="00BB5680"/>
    <w:rsid w:val="00BB5866"/>
    <w:rsid w:val="00BB5EFF"/>
    <w:rsid w:val="00BB60BC"/>
    <w:rsid w:val="00BB6278"/>
    <w:rsid w:val="00BB73DA"/>
    <w:rsid w:val="00BC0966"/>
    <w:rsid w:val="00BC0D07"/>
    <w:rsid w:val="00BC34F1"/>
    <w:rsid w:val="00BC3ED4"/>
    <w:rsid w:val="00BC4414"/>
    <w:rsid w:val="00BC4BDC"/>
    <w:rsid w:val="00BC5587"/>
    <w:rsid w:val="00BC5E5E"/>
    <w:rsid w:val="00BC60B7"/>
    <w:rsid w:val="00BC7013"/>
    <w:rsid w:val="00BC71D3"/>
    <w:rsid w:val="00BC76B8"/>
    <w:rsid w:val="00BD00A6"/>
    <w:rsid w:val="00BD06C2"/>
    <w:rsid w:val="00BD0FA3"/>
    <w:rsid w:val="00BD110A"/>
    <w:rsid w:val="00BD1273"/>
    <w:rsid w:val="00BD16DE"/>
    <w:rsid w:val="00BD1F28"/>
    <w:rsid w:val="00BD2F38"/>
    <w:rsid w:val="00BD322A"/>
    <w:rsid w:val="00BD3346"/>
    <w:rsid w:val="00BD358C"/>
    <w:rsid w:val="00BD3B94"/>
    <w:rsid w:val="00BD4974"/>
    <w:rsid w:val="00BD5A77"/>
    <w:rsid w:val="00BD6572"/>
    <w:rsid w:val="00BD6858"/>
    <w:rsid w:val="00BD7885"/>
    <w:rsid w:val="00BE0505"/>
    <w:rsid w:val="00BE0F73"/>
    <w:rsid w:val="00BE1127"/>
    <w:rsid w:val="00BE1245"/>
    <w:rsid w:val="00BE2B21"/>
    <w:rsid w:val="00BE331C"/>
    <w:rsid w:val="00BE3E81"/>
    <w:rsid w:val="00BE4D36"/>
    <w:rsid w:val="00BE5B28"/>
    <w:rsid w:val="00BE5F43"/>
    <w:rsid w:val="00BE750D"/>
    <w:rsid w:val="00BF053A"/>
    <w:rsid w:val="00BF0904"/>
    <w:rsid w:val="00BF0D4F"/>
    <w:rsid w:val="00BF0E15"/>
    <w:rsid w:val="00BF1898"/>
    <w:rsid w:val="00BF19ED"/>
    <w:rsid w:val="00BF218A"/>
    <w:rsid w:val="00BF231E"/>
    <w:rsid w:val="00BF2699"/>
    <w:rsid w:val="00BF27B7"/>
    <w:rsid w:val="00BF3DA7"/>
    <w:rsid w:val="00BF402E"/>
    <w:rsid w:val="00BF4DD5"/>
    <w:rsid w:val="00BF4EDE"/>
    <w:rsid w:val="00BF4FC1"/>
    <w:rsid w:val="00BF5041"/>
    <w:rsid w:val="00BF764E"/>
    <w:rsid w:val="00BF7791"/>
    <w:rsid w:val="00BF77A7"/>
    <w:rsid w:val="00BF77E8"/>
    <w:rsid w:val="00C00614"/>
    <w:rsid w:val="00C00883"/>
    <w:rsid w:val="00C0158F"/>
    <w:rsid w:val="00C022B1"/>
    <w:rsid w:val="00C0257A"/>
    <w:rsid w:val="00C02BCD"/>
    <w:rsid w:val="00C04C7C"/>
    <w:rsid w:val="00C04FC6"/>
    <w:rsid w:val="00C0581C"/>
    <w:rsid w:val="00C058F1"/>
    <w:rsid w:val="00C05CB2"/>
    <w:rsid w:val="00C0666B"/>
    <w:rsid w:val="00C0735B"/>
    <w:rsid w:val="00C078F7"/>
    <w:rsid w:val="00C07B84"/>
    <w:rsid w:val="00C10064"/>
    <w:rsid w:val="00C10CA4"/>
    <w:rsid w:val="00C110D5"/>
    <w:rsid w:val="00C113D3"/>
    <w:rsid w:val="00C11447"/>
    <w:rsid w:val="00C117B9"/>
    <w:rsid w:val="00C11A36"/>
    <w:rsid w:val="00C11F69"/>
    <w:rsid w:val="00C1238F"/>
    <w:rsid w:val="00C123C8"/>
    <w:rsid w:val="00C12F16"/>
    <w:rsid w:val="00C13680"/>
    <w:rsid w:val="00C14110"/>
    <w:rsid w:val="00C148CC"/>
    <w:rsid w:val="00C14E1C"/>
    <w:rsid w:val="00C15210"/>
    <w:rsid w:val="00C16324"/>
    <w:rsid w:val="00C1648A"/>
    <w:rsid w:val="00C165A7"/>
    <w:rsid w:val="00C16FA8"/>
    <w:rsid w:val="00C174AE"/>
    <w:rsid w:val="00C17D27"/>
    <w:rsid w:val="00C17D7F"/>
    <w:rsid w:val="00C20404"/>
    <w:rsid w:val="00C20456"/>
    <w:rsid w:val="00C205C1"/>
    <w:rsid w:val="00C219E8"/>
    <w:rsid w:val="00C23174"/>
    <w:rsid w:val="00C24E8F"/>
    <w:rsid w:val="00C25130"/>
    <w:rsid w:val="00C25166"/>
    <w:rsid w:val="00C25C88"/>
    <w:rsid w:val="00C2632E"/>
    <w:rsid w:val="00C30054"/>
    <w:rsid w:val="00C3078D"/>
    <w:rsid w:val="00C311C5"/>
    <w:rsid w:val="00C31338"/>
    <w:rsid w:val="00C31607"/>
    <w:rsid w:val="00C31C71"/>
    <w:rsid w:val="00C31DEA"/>
    <w:rsid w:val="00C323A8"/>
    <w:rsid w:val="00C32D71"/>
    <w:rsid w:val="00C32E59"/>
    <w:rsid w:val="00C3383B"/>
    <w:rsid w:val="00C342D4"/>
    <w:rsid w:val="00C3448F"/>
    <w:rsid w:val="00C34CDD"/>
    <w:rsid w:val="00C3628C"/>
    <w:rsid w:val="00C3799F"/>
    <w:rsid w:val="00C37AC4"/>
    <w:rsid w:val="00C40111"/>
    <w:rsid w:val="00C403C5"/>
    <w:rsid w:val="00C406DF"/>
    <w:rsid w:val="00C4245F"/>
    <w:rsid w:val="00C4281B"/>
    <w:rsid w:val="00C42BA4"/>
    <w:rsid w:val="00C42BF9"/>
    <w:rsid w:val="00C42F11"/>
    <w:rsid w:val="00C4358A"/>
    <w:rsid w:val="00C43D78"/>
    <w:rsid w:val="00C448B8"/>
    <w:rsid w:val="00C44964"/>
    <w:rsid w:val="00C44E13"/>
    <w:rsid w:val="00C45360"/>
    <w:rsid w:val="00C45F7D"/>
    <w:rsid w:val="00C46644"/>
    <w:rsid w:val="00C466E7"/>
    <w:rsid w:val="00C475BC"/>
    <w:rsid w:val="00C508A5"/>
    <w:rsid w:val="00C516BA"/>
    <w:rsid w:val="00C52012"/>
    <w:rsid w:val="00C526E3"/>
    <w:rsid w:val="00C52A71"/>
    <w:rsid w:val="00C52CBF"/>
    <w:rsid w:val="00C52DA9"/>
    <w:rsid w:val="00C52DE0"/>
    <w:rsid w:val="00C53237"/>
    <w:rsid w:val="00C55375"/>
    <w:rsid w:val="00C553B3"/>
    <w:rsid w:val="00C55688"/>
    <w:rsid w:val="00C56002"/>
    <w:rsid w:val="00C56942"/>
    <w:rsid w:val="00C56F1B"/>
    <w:rsid w:val="00C57BC8"/>
    <w:rsid w:val="00C6135F"/>
    <w:rsid w:val="00C61FEB"/>
    <w:rsid w:val="00C62167"/>
    <w:rsid w:val="00C621E6"/>
    <w:rsid w:val="00C6231D"/>
    <w:rsid w:val="00C624CE"/>
    <w:rsid w:val="00C63614"/>
    <w:rsid w:val="00C6385A"/>
    <w:rsid w:val="00C64195"/>
    <w:rsid w:val="00C64738"/>
    <w:rsid w:val="00C64C8A"/>
    <w:rsid w:val="00C65011"/>
    <w:rsid w:val="00C653D4"/>
    <w:rsid w:val="00C65A76"/>
    <w:rsid w:val="00C660AD"/>
    <w:rsid w:val="00C6646F"/>
    <w:rsid w:val="00C6671C"/>
    <w:rsid w:val="00C667B7"/>
    <w:rsid w:val="00C6725C"/>
    <w:rsid w:val="00C675BD"/>
    <w:rsid w:val="00C67B19"/>
    <w:rsid w:val="00C70265"/>
    <w:rsid w:val="00C720B4"/>
    <w:rsid w:val="00C72218"/>
    <w:rsid w:val="00C736C2"/>
    <w:rsid w:val="00C74803"/>
    <w:rsid w:val="00C74A64"/>
    <w:rsid w:val="00C74FCE"/>
    <w:rsid w:val="00C75587"/>
    <w:rsid w:val="00C758CB"/>
    <w:rsid w:val="00C760CC"/>
    <w:rsid w:val="00C761A3"/>
    <w:rsid w:val="00C76624"/>
    <w:rsid w:val="00C77C55"/>
    <w:rsid w:val="00C80A0B"/>
    <w:rsid w:val="00C80A2F"/>
    <w:rsid w:val="00C80D87"/>
    <w:rsid w:val="00C815A9"/>
    <w:rsid w:val="00C817A4"/>
    <w:rsid w:val="00C819CB"/>
    <w:rsid w:val="00C82571"/>
    <w:rsid w:val="00C83126"/>
    <w:rsid w:val="00C83418"/>
    <w:rsid w:val="00C84A4A"/>
    <w:rsid w:val="00C852E1"/>
    <w:rsid w:val="00C8572A"/>
    <w:rsid w:val="00C85DF5"/>
    <w:rsid w:val="00C874BB"/>
    <w:rsid w:val="00C87D44"/>
    <w:rsid w:val="00C901EA"/>
    <w:rsid w:val="00C91071"/>
    <w:rsid w:val="00C914B0"/>
    <w:rsid w:val="00C923E7"/>
    <w:rsid w:val="00C9267A"/>
    <w:rsid w:val="00C931CB"/>
    <w:rsid w:val="00C944EE"/>
    <w:rsid w:val="00C94514"/>
    <w:rsid w:val="00C946F0"/>
    <w:rsid w:val="00C95A23"/>
    <w:rsid w:val="00C95AB8"/>
    <w:rsid w:val="00C95E35"/>
    <w:rsid w:val="00C9635B"/>
    <w:rsid w:val="00C96B27"/>
    <w:rsid w:val="00C96E78"/>
    <w:rsid w:val="00CA0EA4"/>
    <w:rsid w:val="00CA160D"/>
    <w:rsid w:val="00CA24E0"/>
    <w:rsid w:val="00CA4051"/>
    <w:rsid w:val="00CA4222"/>
    <w:rsid w:val="00CA4AA7"/>
    <w:rsid w:val="00CA4FAB"/>
    <w:rsid w:val="00CA519E"/>
    <w:rsid w:val="00CA579E"/>
    <w:rsid w:val="00CA7753"/>
    <w:rsid w:val="00CA7C42"/>
    <w:rsid w:val="00CB0307"/>
    <w:rsid w:val="00CB04BC"/>
    <w:rsid w:val="00CB0685"/>
    <w:rsid w:val="00CB0F79"/>
    <w:rsid w:val="00CB17B8"/>
    <w:rsid w:val="00CB191A"/>
    <w:rsid w:val="00CB333E"/>
    <w:rsid w:val="00CB36CC"/>
    <w:rsid w:val="00CB3BD1"/>
    <w:rsid w:val="00CB43B2"/>
    <w:rsid w:val="00CB4FFE"/>
    <w:rsid w:val="00CB5A7D"/>
    <w:rsid w:val="00CB6CD8"/>
    <w:rsid w:val="00CB7F1D"/>
    <w:rsid w:val="00CC07A1"/>
    <w:rsid w:val="00CC1A6A"/>
    <w:rsid w:val="00CC25F4"/>
    <w:rsid w:val="00CC2B39"/>
    <w:rsid w:val="00CC3331"/>
    <w:rsid w:val="00CC3DBA"/>
    <w:rsid w:val="00CC4C02"/>
    <w:rsid w:val="00CC4CB0"/>
    <w:rsid w:val="00CC4F43"/>
    <w:rsid w:val="00CC5608"/>
    <w:rsid w:val="00CC562E"/>
    <w:rsid w:val="00CC5F28"/>
    <w:rsid w:val="00CC60C4"/>
    <w:rsid w:val="00CC63D1"/>
    <w:rsid w:val="00CC6532"/>
    <w:rsid w:val="00CC6873"/>
    <w:rsid w:val="00CC76D7"/>
    <w:rsid w:val="00CD09E9"/>
    <w:rsid w:val="00CD1EE0"/>
    <w:rsid w:val="00CD1F35"/>
    <w:rsid w:val="00CD27D8"/>
    <w:rsid w:val="00CD2885"/>
    <w:rsid w:val="00CD2E4A"/>
    <w:rsid w:val="00CD399A"/>
    <w:rsid w:val="00CD4338"/>
    <w:rsid w:val="00CD457F"/>
    <w:rsid w:val="00CD4699"/>
    <w:rsid w:val="00CD4C25"/>
    <w:rsid w:val="00CD4CD5"/>
    <w:rsid w:val="00CD51F8"/>
    <w:rsid w:val="00CD540C"/>
    <w:rsid w:val="00CD5E3E"/>
    <w:rsid w:val="00CD72AB"/>
    <w:rsid w:val="00CE01ED"/>
    <w:rsid w:val="00CE02C5"/>
    <w:rsid w:val="00CE0D16"/>
    <w:rsid w:val="00CE0EA4"/>
    <w:rsid w:val="00CE1B1D"/>
    <w:rsid w:val="00CE1D2C"/>
    <w:rsid w:val="00CE2149"/>
    <w:rsid w:val="00CE2AC3"/>
    <w:rsid w:val="00CE32BB"/>
    <w:rsid w:val="00CE35CA"/>
    <w:rsid w:val="00CE3608"/>
    <w:rsid w:val="00CE3E94"/>
    <w:rsid w:val="00CE4913"/>
    <w:rsid w:val="00CE5013"/>
    <w:rsid w:val="00CE5D34"/>
    <w:rsid w:val="00CE61F8"/>
    <w:rsid w:val="00CE6877"/>
    <w:rsid w:val="00CE75F4"/>
    <w:rsid w:val="00CE7611"/>
    <w:rsid w:val="00CE7A3B"/>
    <w:rsid w:val="00CE7B93"/>
    <w:rsid w:val="00CF00D8"/>
    <w:rsid w:val="00CF0F0D"/>
    <w:rsid w:val="00CF1025"/>
    <w:rsid w:val="00CF1360"/>
    <w:rsid w:val="00CF140C"/>
    <w:rsid w:val="00CF2569"/>
    <w:rsid w:val="00CF2C72"/>
    <w:rsid w:val="00CF2F4C"/>
    <w:rsid w:val="00CF3961"/>
    <w:rsid w:val="00CF4EE0"/>
    <w:rsid w:val="00CF5255"/>
    <w:rsid w:val="00CF53F7"/>
    <w:rsid w:val="00CF6D11"/>
    <w:rsid w:val="00CF6F0A"/>
    <w:rsid w:val="00CF6FC2"/>
    <w:rsid w:val="00CF720B"/>
    <w:rsid w:val="00D00647"/>
    <w:rsid w:val="00D006CB"/>
    <w:rsid w:val="00D00766"/>
    <w:rsid w:val="00D00B6E"/>
    <w:rsid w:val="00D011FE"/>
    <w:rsid w:val="00D0126E"/>
    <w:rsid w:val="00D012E7"/>
    <w:rsid w:val="00D0207F"/>
    <w:rsid w:val="00D02ACA"/>
    <w:rsid w:val="00D03138"/>
    <w:rsid w:val="00D03153"/>
    <w:rsid w:val="00D031DA"/>
    <w:rsid w:val="00D03757"/>
    <w:rsid w:val="00D03870"/>
    <w:rsid w:val="00D049DD"/>
    <w:rsid w:val="00D04E00"/>
    <w:rsid w:val="00D0504B"/>
    <w:rsid w:val="00D0597D"/>
    <w:rsid w:val="00D060F9"/>
    <w:rsid w:val="00D07438"/>
    <w:rsid w:val="00D079D4"/>
    <w:rsid w:val="00D109C0"/>
    <w:rsid w:val="00D1124B"/>
    <w:rsid w:val="00D119B2"/>
    <w:rsid w:val="00D12A50"/>
    <w:rsid w:val="00D12D21"/>
    <w:rsid w:val="00D12E64"/>
    <w:rsid w:val="00D13771"/>
    <w:rsid w:val="00D13B04"/>
    <w:rsid w:val="00D13F12"/>
    <w:rsid w:val="00D14AD7"/>
    <w:rsid w:val="00D14C6D"/>
    <w:rsid w:val="00D153D2"/>
    <w:rsid w:val="00D15843"/>
    <w:rsid w:val="00D1664D"/>
    <w:rsid w:val="00D16858"/>
    <w:rsid w:val="00D16DD3"/>
    <w:rsid w:val="00D17161"/>
    <w:rsid w:val="00D1731D"/>
    <w:rsid w:val="00D17349"/>
    <w:rsid w:val="00D174CC"/>
    <w:rsid w:val="00D203EC"/>
    <w:rsid w:val="00D2067A"/>
    <w:rsid w:val="00D22154"/>
    <w:rsid w:val="00D22641"/>
    <w:rsid w:val="00D23106"/>
    <w:rsid w:val="00D251D9"/>
    <w:rsid w:val="00D261F0"/>
    <w:rsid w:val="00D26A82"/>
    <w:rsid w:val="00D27E1F"/>
    <w:rsid w:val="00D3194B"/>
    <w:rsid w:val="00D32497"/>
    <w:rsid w:val="00D32A86"/>
    <w:rsid w:val="00D32D17"/>
    <w:rsid w:val="00D333F4"/>
    <w:rsid w:val="00D33E89"/>
    <w:rsid w:val="00D34876"/>
    <w:rsid w:val="00D34AA1"/>
    <w:rsid w:val="00D34B5B"/>
    <w:rsid w:val="00D3538F"/>
    <w:rsid w:val="00D35EEA"/>
    <w:rsid w:val="00D36120"/>
    <w:rsid w:val="00D3639A"/>
    <w:rsid w:val="00D37902"/>
    <w:rsid w:val="00D379CC"/>
    <w:rsid w:val="00D37A56"/>
    <w:rsid w:val="00D40553"/>
    <w:rsid w:val="00D40E5C"/>
    <w:rsid w:val="00D426BD"/>
    <w:rsid w:val="00D43768"/>
    <w:rsid w:val="00D43CA6"/>
    <w:rsid w:val="00D4467D"/>
    <w:rsid w:val="00D44C32"/>
    <w:rsid w:val="00D44FD2"/>
    <w:rsid w:val="00D46856"/>
    <w:rsid w:val="00D47868"/>
    <w:rsid w:val="00D47990"/>
    <w:rsid w:val="00D5062E"/>
    <w:rsid w:val="00D509BB"/>
    <w:rsid w:val="00D518FB"/>
    <w:rsid w:val="00D53A80"/>
    <w:rsid w:val="00D5475D"/>
    <w:rsid w:val="00D54E88"/>
    <w:rsid w:val="00D563B9"/>
    <w:rsid w:val="00D5658C"/>
    <w:rsid w:val="00D568FA"/>
    <w:rsid w:val="00D573EA"/>
    <w:rsid w:val="00D57F77"/>
    <w:rsid w:val="00D60935"/>
    <w:rsid w:val="00D615B9"/>
    <w:rsid w:val="00D61E14"/>
    <w:rsid w:val="00D62069"/>
    <w:rsid w:val="00D620B8"/>
    <w:rsid w:val="00D626D5"/>
    <w:rsid w:val="00D62BCF"/>
    <w:rsid w:val="00D64CD8"/>
    <w:rsid w:val="00D64D7B"/>
    <w:rsid w:val="00D65A52"/>
    <w:rsid w:val="00D65DD6"/>
    <w:rsid w:val="00D66040"/>
    <w:rsid w:val="00D66460"/>
    <w:rsid w:val="00D6719D"/>
    <w:rsid w:val="00D674EF"/>
    <w:rsid w:val="00D70200"/>
    <w:rsid w:val="00D70C45"/>
    <w:rsid w:val="00D7114B"/>
    <w:rsid w:val="00D7209E"/>
    <w:rsid w:val="00D727EB"/>
    <w:rsid w:val="00D73952"/>
    <w:rsid w:val="00D74FE5"/>
    <w:rsid w:val="00D751B3"/>
    <w:rsid w:val="00D76DBA"/>
    <w:rsid w:val="00D77440"/>
    <w:rsid w:val="00D802FD"/>
    <w:rsid w:val="00D80BBD"/>
    <w:rsid w:val="00D80E6F"/>
    <w:rsid w:val="00D8139F"/>
    <w:rsid w:val="00D828D6"/>
    <w:rsid w:val="00D82EEB"/>
    <w:rsid w:val="00D831E7"/>
    <w:rsid w:val="00D8353C"/>
    <w:rsid w:val="00D84648"/>
    <w:rsid w:val="00D84DFE"/>
    <w:rsid w:val="00D84F8D"/>
    <w:rsid w:val="00D8560C"/>
    <w:rsid w:val="00D86E01"/>
    <w:rsid w:val="00D86F84"/>
    <w:rsid w:val="00D90269"/>
    <w:rsid w:val="00D9070A"/>
    <w:rsid w:val="00D909E1"/>
    <w:rsid w:val="00D90B60"/>
    <w:rsid w:val="00D9159E"/>
    <w:rsid w:val="00D92146"/>
    <w:rsid w:val="00D92757"/>
    <w:rsid w:val="00D92A86"/>
    <w:rsid w:val="00D932CE"/>
    <w:rsid w:val="00D9339C"/>
    <w:rsid w:val="00D933E2"/>
    <w:rsid w:val="00D9382C"/>
    <w:rsid w:val="00D95A6A"/>
    <w:rsid w:val="00D95EB3"/>
    <w:rsid w:val="00D96C73"/>
    <w:rsid w:val="00D97100"/>
    <w:rsid w:val="00D972CB"/>
    <w:rsid w:val="00D97701"/>
    <w:rsid w:val="00D978B0"/>
    <w:rsid w:val="00DA0094"/>
    <w:rsid w:val="00DA00AA"/>
    <w:rsid w:val="00DA06E2"/>
    <w:rsid w:val="00DA08EE"/>
    <w:rsid w:val="00DA0D0D"/>
    <w:rsid w:val="00DA1664"/>
    <w:rsid w:val="00DA2BD0"/>
    <w:rsid w:val="00DA2D92"/>
    <w:rsid w:val="00DA346D"/>
    <w:rsid w:val="00DA3F72"/>
    <w:rsid w:val="00DA4A0F"/>
    <w:rsid w:val="00DA5015"/>
    <w:rsid w:val="00DA590B"/>
    <w:rsid w:val="00DA5A44"/>
    <w:rsid w:val="00DA5DAC"/>
    <w:rsid w:val="00DA6A89"/>
    <w:rsid w:val="00DA73D3"/>
    <w:rsid w:val="00DA75DA"/>
    <w:rsid w:val="00DA7B12"/>
    <w:rsid w:val="00DA7B58"/>
    <w:rsid w:val="00DA7CC6"/>
    <w:rsid w:val="00DB012C"/>
    <w:rsid w:val="00DB0F8C"/>
    <w:rsid w:val="00DB1453"/>
    <w:rsid w:val="00DB1833"/>
    <w:rsid w:val="00DB19F3"/>
    <w:rsid w:val="00DB3803"/>
    <w:rsid w:val="00DB3971"/>
    <w:rsid w:val="00DB3D2D"/>
    <w:rsid w:val="00DB40D1"/>
    <w:rsid w:val="00DB4D36"/>
    <w:rsid w:val="00DB54EC"/>
    <w:rsid w:val="00DB559F"/>
    <w:rsid w:val="00DB57F1"/>
    <w:rsid w:val="00DB5BCB"/>
    <w:rsid w:val="00DB5EA6"/>
    <w:rsid w:val="00DB7A08"/>
    <w:rsid w:val="00DC0D88"/>
    <w:rsid w:val="00DC0DC4"/>
    <w:rsid w:val="00DC2786"/>
    <w:rsid w:val="00DC3030"/>
    <w:rsid w:val="00DC321E"/>
    <w:rsid w:val="00DC4817"/>
    <w:rsid w:val="00DC520B"/>
    <w:rsid w:val="00DC5850"/>
    <w:rsid w:val="00DC694D"/>
    <w:rsid w:val="00DC6B05"/>
    <w:rsid w:val="00DC6FCF"/>
    <w:rsid w:val="00DC740E"/>
    <w:rsid w:val="00DC7575"/>
    <w:rsid w:val="00DD0773"/>
    <w:rsid w:val="00DD0B01"/>
    <w:rsid w:val="00DD10E0"/>
    <w:rsid w:val="00DD1131"/>
    <w:rsid w:val="00DD18D7"/>
    <w:rsid w:val="00DD1990"/>
    <w:rsid w:val="00DD1FA6"/>
    <w:rsid w:val="00DD2925"/>
    <w:rsid w:val="00DD304F"/>
    <w:rsid w:val="00DD40B0"/>
    <w:rsid w:val="00DD4125"/>
    <w:rsid w:val="00DD46B8"/>
    <w:rsid w:val="00DD5419"/>
    <w:rsid w:val="00DD563E"/>
    <w:rsid w:val="00DD6422"/>
    <w:rsid w:val="00DD6428"/>
    <w:rsid w:val="00DD6856"/>
    <w:rsid w:val="00DD70C0"/>
    <w:rsid w:val="00DD7419"/>
    <w:rsid w:val="00DD7D03"/>
    <w:rsid w:val="00DE00F6"/>
    <w:rsid w:val="00DE03B6"/>
    <w:rsid w:val="00DE04E3"/>
    <w:rsid w:val="00DE07C3"/>
    <w:rsid w:val="00DE1B0B"/>
    <w:rsid w:val="00DE2755"/>
    <w:rsid w:val="00DE288F"/>
    <w:rsid w:val="00DE31C0"/>
    <w:rsid w:val="00DE3B8E"/>
    <w:rsid w:val="00DE3D74"/>
    <w:rsid w:val="00DE426F"/>
    <w:rsid w:val="00DE4AEF"/>
    <w:rsid w:val="00DE5A59"/>
    <w:rsid w:val="00DE5CE3"/>
    <w:rsid w:val="00DE5D65"/>
    <w:rsid w:val="00DE5F14"/>
    <w:rsid w:val="00DE61C4"/>
    <w:rsid w:val="00DE692F"/>
    <w:rsid w:val="00DE7850"/>
    <w:rsid w:val="00DE795F"/>
    <w:rsid w:val="00DE7AAA"/>
    <w:rsid w:val="00DE7D2F"/>
    <w:rsid w:val="00DF0296"/>
    <w:rsid w:val="00DF0828"/>
    <w:rsid w:val="00DF0F57"/>
    <w:rsid w:val="00DF121A"/>
    <w:rsid w:val="00DF1592"/>
    <w:rsid w:val="00DF1A89"/>
    <w:rsid w:val="00DF1DD4"/>
    <w:rsid w:val="00DF1EF7"/>
    <w:rsid w:val="00DF2A72"/>
    <w:rsid w:val="00DF2C87"/>
    <w:rsid w:val="00DF2D08"/>
    <w:rsid w:val="00DF38B9"/>
    <w:rsid w:val="00DF3CCF"/>
    <w:rsid w:val="00DF3D6D"/>
    <w:rsid w:val="00DF4412"/>
    <w:rsid w:val="00DF58A0"/>
    <w:rsid w:val="00DF6F4A"/>
    <w:rsid w:val="00DF7364"/>
    <w:rsid w:val="00DF747B"/>
    <w:rsid w:val="00DF7904"/>
    <w:rsid w:val="00DF7D9F"/>
    <w:rsid w:val="00E010D4"/>
    <w:rsid w:val="00E01555"/>
    <w:rsid w:val="00E015F3"/>
    <w:rsid w:val="00E01B94"/>
    <w:rsid w:val="00E01D18"/>
    <w:rsid w:val="00E01FBC"/>
    <w:rsid w:val="00E03117"/>
    <w:rsid w:val="00E046F5"/>
    <w:rsid w:val="00E04899"/>
    <w:rsid w:val="00E05145"/>
    <w:rsid w:val="00E05167"/>
    <w:rsid w:val="00E05683"/>
    <w:rsid w:val="00E0700F"/>
    <w:rsid w:val="00E073FB"/>
    <w:rsid w:val="00E07A11"/>
    <w:rsid w:val="00E107D9"/>
    <w:rsid w:val="00E108F5"/>
    <w:rsid w:val="00E11014"/>
    <w:rsid w:val="00E12781"/>
    <w:rsid w:val="00E12BB1"/>
    <w:rsid w:val="00E12D9D"/>
    <w:rsid w:val="00E12F14"/>
    <w:rsid w:val="00E137D0"/>
    <w:rsid w:val="00E14564"/>
    <w:rsid w:val="00E155F4"/>
    <w:rsid w:val="00E15948"/>
    <w:rsid w:val="00E15963"/>
    <w:rsid w:val="00E15C5C"/>
    <w:rsid w:val="00E16140"/>
    <w:rsid w:val="00E164FB"/>
    <w:rsid w:val="00E1696C"/>
    <w:rsid w:val="00E171B7"/>
    <w:rsid w:val="00E174E8"/>
    <w:rsid w:val="00E177C2"/>
    <w:rsid w:val="00E17C4F"/>
    <w:rsid w:val="00E206E5"/>
    <w:rsid w:val="00E20788"/>
    <w:rsid w:val="00E211CF"/>
    <w:rsid w:val="00E2122F"/>
    <w:rsid w:val="00E22378"/>
    <w:rsid w:val="00E230B2"/>
    <w:rsid w:val="00E23494"/>
    <w:rsid w:val="00E2421A"/>
    <w:rsid w:val="00E24AFF"/>
    <w:rsid w:val="00E2625C"/>
    <w:rsid w:val="00E26879"/>
    <w:rsid w:val="00E27BF2"/>
    <w:rsid w:val="00E316D2"/>
    <w:rsid w:val="00E31A40"/>
    <w:rsid w:val="00E320EF"/>
    <w:rsid w:val="00E32958"/>
    <w:rsid w:val="00E3297A"/>
    <w:rsid w:val="00E32A28"/>
    <w:rsid w:val="00E32B6E"/>
    <w:rsid w:val="00E32F32"/>
    <w:rsid w:val="00E33055"/>
    <w:rsid w:val="00E33151"/>
    <w:rsid w:val="00E33C6B"/>
    <w:rsid w:val="00E33CA2"/>
    <w:rsid w:val="00E341CE"/>
    <w:rsid w:val="00E34457"/>
    <w:rsid w:val="00E348D5"/>
    <w:rsid w:val="00E34AEB"/>
    <w:rsid w:val="00E3619E"/>
    <w:rsid w:val="00E36EF1"/>
    <w:rsid w:val="00E37C4D"/>
    <w:rsid w:val="00E4054B"/>
    <w:rsid w:val="00E41FB7"/>
    <w:rsid w:val="00E41FFF"/>
    <w:rsid w:val="00E42A4B"/>
    <w:rsid w:val="00E42DBB"/>
    <w:rsid w:val="00E43738"/>
    <w:rsid w:val="00E43BAD"/>
    <w:rsid w:val="00E44817"/>
    <w:rsid w:val="00E4490F"/>
    <w:rsid w:val="00E4539B"/>
    <w:rsid w:val="00E45A15"/>
    <w:rsid w:val="00E45CE7"/>
    <w:rsid w:val="00E464D7"/>
    <w:rsid w:val="00E471A6"/>
    <w:rsid w:val="00E47352"/>
    <w:rsid w:val="00E47674"/>
    <w:rsid w:val="00E47ED8"/>
    <w:rsid w:val="00E50021"/>
    <w:rsid w:val="00E5080B"/>
    <w:rsid w:val="00E51743"/>
    <w:rsid w:val="00E51FDE"/>
    <w:rsid w:val="00E52D71"/>
    <w:rsid w:val="00E53232"/>
    <w:rsid w:val="00E53636"/>
    <w:rsid w:val="00E539F7"/>
    <w:rsid w:val="00E54B18"/>
    <w:rsid w:val="00E55595"/>
    <w:rsid w:val="00E55AC9"/>
    <w:rsid w:val="00E55F57"/>
    <w:rsid w:val="00E5687E"/>
    <w:rsid w:val="00E568B6"/>
    <w:rsid w:val="00E57376"/>
    <w:rsid w:val="00E5751D"/>
    <w:rsid w:val="00E603E3"/>
    <w:rsid w:val="00E61FCB"/>
    <w:rsid w:val="00E6205B"/>
    <w:rsid w:val="00E6245D"/>
    <w:rsid w:val="00E631E9"/>
    <w:rsid w:val="00E6369F"/>
    <w:rsid w:val="00E638B7"/>
    <w:rsid w:val="00E64372"/>
    <w:rsid w:val="00E64536"/>
    <w:rsid w:val="00E64FD2"/>
    <w:rsid w:val="00E65408"/>
    <w:rsid w:val="00E65A25"/>
    <w:rsid w:val="00E669C2"/>
    <w:rsid w:val="00E67987"/>
    <w:rsid w:val="00E706E5"/>
    <w:rsid w:val="00E71178"/>
    <w:rsid w:val="00E721EC"/>
    <w:rsid w:val="00E729FB"/>
    <w:rsid w:val="00E72EDF"/>
    <w:rsid w:val="00E7312B"/>
    <w:rsid w:val="00E731C3"/>
    <w:rsid w:val="00E73948"/>
    <w:rsid w:val="00E73CA4"/>
    <w:rsid w:val="00E74130"/>
    <w:rsid w:val="00E74C21"/>
    <w:rsid w:val="00E74CEB"/>
    <w:rsid w:val="00E7532A"/>
    <w:rsid w:val="00E75AD3"/>
    <w:rsid w:val="00E7622E"/>
    <w:rsid w:val="00E774D5"/>
    <w:rsid w:val="00E80A7C"/>
    <w:rsid w:val="00E81018"/>
    <w:rsid w:val="00E81335"/>
    <w:rsid w:val="00E813D4"/>
    <w:rsid w:val="00E823DD"/>
    <w:rsid w:val="00E826D2"/>
    <w:rsid w:val="00E82DD6"/>
    <w:rsid w:val="00E853A9"/>
    <w:rsid w:val="00E855B1"/>
    <w:rsid w:val="00E8570B"/>
    <w:rsid w:val="00E859E3"/>
    <w:rsid w:val="00E85C10"/>
    <w:rsid w:val="00E85DA8"/>
    <w:rsid w:val="00E863DE"/>
    <w:rsid w:val="00E869AF"/>
    <w:rsid w:val="00E86D35"/>
    <w:rsid w:val="00E870D3"/>
    <w:rsid w:val="00E87516"/>
    <w:rsid w:val="00E87B18"/>
    <w:rsid w:val="00E90125"/>
    <w:rsid w:val="00E90B2A"/>
    <w:rsid w:val="00E90FAB"/>
    <w:rsid w:val="00E9152B"/>
    <w:rsid w:val="00E9201F"/>
    <w:rsid w:val="00E9253F"/>
    <w:rsid w:val="00E92649"/>
    <w:rsid w:val="00E9308C"/>
    <w:rsid w:val="00E93B37"/>
    <w:rsid w:val="00E9477B"/>
    <w:rsid w:val="00E95345"/>
    <w:rsid w:val="00E95C93"/>
    <w:rsid w:val="00E95F7E"/>
    <w:rsid w:val="00E96150"/>
    <w:rsid w:val="00E96B43"/>
    <w:rsid w:val="00E96EFC"/>
    <w:rsid w:val="00E97D76"/>
    <w:rsid w:val="00EA0307"/>
    <w:rsid w:val="00EA08F2"/>
    <w:rsid w:val="00EA0E1B"/>
    <w:rsid w:val="00EA1333"/>
    <w:rsid w:val="00EA1457"/>
    <w:rsid w:val="00EA2383"/>
    <w:rsid w:val="00EA3575"/>
    <w:rsid w:val="00EA4BB5"/>
    <w:rsid w:val="00EA4D17"/>
    <w:rsid w:val="00EA5C9B"/>
    <w:rsid w:val="00EA6070"/>
    <w:rsid w:val="00EB01FD"/>
    <w:rsid w:val="00EB183C"/>
    <w:rsid w:val="00EB1A94"/>
    <w:rsid w:val="00EB2D15"/>
    <w:rsid w:val="00EB3D00"/>
    <w:rsid w:val="00EB40BB"/>
    <w:rsid w:val="00EB43D0"/>
    <w:rsid w:val="00EB5DCB"/>
    <w:rsid w:val="00EB69BB"/>
    <w:rsid w:val="00EB7015"/>
    <w:rsid w:val="00EB70C6"/>
    <w:rsid w:val="00EB74E3"/>
    <w:rsid w:val="00EB7EF2"/>
    <w:rsid w:val="00EC0460"/>
    <w:rsid w:val="00EC06E7"/>
    <w:rsid w:val="00EC082B"/>
    <w:rsid w:val="00EC11F6"/>
    <w:rsid w:val="00EC1748"/>
    <w:rsid w:val="00EC195B"/>
    <w:rsid w:val="00EC335B"/>
    <w:rsid w:val="00EC3788"/>
    <w:rsid w:val="00EC451D"/>
    <w:rsid w:val="00EC4F8C"/>
    <w:rsid w:val="00EC5BFC"/>
    <w:rsid w:val="00EC75BB"/>
    <w:rsid w:val="00EC7A2E"/>
    <w:rsid w:val="00ED0EA8"/>
    <w:rsid w:val="00ED10BC"/>
    <w:rsid w:val="00ED2F4D"/>
    <w:rsid w:val="00ED35EE"/>
    <w:rsid w:val="00ED377F"/>
    <w:rsid w:val="00ED37D2"/>
    <w:rsid w:val="00ED396C"/>
    <w:rsid w:val="00ED3F85"/>
    <w:rsid w:val="00ED4A31"/>
    <w:rsid w:val="00ED5489"/>
    <w:rsid w:val="00ED6927"/>
    <w:rsid w:val="00ED69CB"/>
    <w:rsid w:val="00ED6EF6"/>
    <w:rsid w:val="00ED71E2"/>
    <w:rsid w:val="00ED723C"/>
    <w:rsid w:val="00ED745A"/>
    <w:rsid w:val="00ED7DB7"/>
    <w:rsid w:val="00EE0716"/>
    <w:rsid w:val="00EE0CA0"/>
    <w:rsid w:val="00EE1A6B"/>
    <w:rsid w:val="00EE1B91"/>
    <w:rsid w:val="00EE1C47"/>
    <w:rsid w:val="00EE315F"/>
    <w:rsid w:val="00EE33E0"/>
    <w:rsid w:val="00EE3A67"/>
    <w:rsid w:val="00EE4221"/>
    <w:rsid w:val="00EE4DD0"/>
    <w:rsid w:val="00EE545B"/>
    <w:rsid w:val="00EE5808"/>
    <w:rsid w:val="00EE5DE4"/>
    <w:rsid w:val="00EE6035"/>
    <w:rsid w:val="00EE60C5"/>
    <w:rsid w:val="00EE7CCD"/>
    <w:rsid w:val="00EF031A"/>
    <w:rsid w:val="00EF1145"/>
    <w:rsid w:val="00EF331C"/>
    <w:rsid w:val="00EF3DEF"/>
    <w:rsid w:val="00EF4483"/>
    <w:rsid w:val="00EF4BC3"/>
    <w:rsid w:val="00EF4E29"/>
    <w:rsid w:val="00EF501A"/>
    <w:rsid w:val="00EF666C"/>
    <w:rsid w:val="00EF687A"/>
    <w:rsid w:val="00EF6AA6"/>
    <w:rsid w:val="00EF7404"/>
    <w:rsid w:val="00EF79C7"/>
    <w:rsid w:val="00EF7AD5"/>
    <w:rsid w:val="00F002CC"/>
    <w:rsid w:val="00F00E94"/>
    <w:rsid w:val="00F0244B"/>
    <w:rsid w:val="00F02A45"/>
    <w:rsid w:val="00F02B1D"/>
    <w:rsid w:val="00F03058"/>
    <w:rsid w:val="00F0339E"/>
    <w:rsid w:val="00F034C9"/>
    <w:rsid w:val="00F0454B"/>
    <w:rsid w:val="00F0480A"/>
    <w:rsid w:val="00F049EF"/>
    <w:rsid w:val="00F0508C"/>
    <w:rsid w:val="00F0601C"/>
    <w:rsid w:val="00F06182"/>
    <w:rsid w:val="00F07140"/>
    <w:rsid w:val="00F0723B"/>
    <w:rsid w:val="00F10432"/>
    <w:rsid w:val="00F1099A"/>
    <w:rsid w:val="00F10D0B"/>
    <w:rsid w:val="00F10FC6"/>
    <w:rsid w:val="00F11585"/>
    <w:rsid w:val="00F11932"/>
    <w:rsid w:val="00F11CFC"/>
    <w:rsid w:val="00F1295F"/>
    <w:rsid w:val="00F131AC"/>
    <w:rsid w:val="00F1390F"/>
    <w:rsid w:val="00F157B8"/>
    <w:rsid w:val="00F16670"/>
    <w:rsid w:val="00F16920"/>
    <w:rsid w:val="00F16F4D"/>
    <w:rsid w:val="00F178E5"/>
    <w:rsid w:val="00F21362"/>
    <w:rsid w:val="00F22AD9"/>
    <w:rsid w:val="00F22B87"/>
    <w:rsid w:val="00F2331E"/>
    <w:rsid w:val="00F240A4"/>
    <w:rsid w:val="00F245CC"/>
    <w:rsid w:val="00F249A0"/>
    <w:rsid w:val="00F2592C"/>
    <w:rsid w:val="00F2641E"/>
    <w:rsid w:val="00F27099"/>
    <w:rsid w:val="00F27163"/>
    <w:rsid w:val="00F2758F"/>
    <w:rsid w:val="00F27D02"/>
    <w:rsid w:val="00F30608"/>
    <w:rsid w:val="00F307B6"/>
    <w:rsid w:val="00F31C8D"/>
    <w:rsid w:val="00F338D0"/>
    <w:rsid w:val="00F343D3"/>
    <w:rsid w:val="00F345E9"/>
    <w:rsid w:val="00F34C6D"/>
    <w:rsid w:val="00F35244"/>
    <w:rsid w:val="00F359ED"/>
    <w:rsid w:val="00F36CDD"/>
    <w:rsid w:val="00F37379"/>
    <w:rsid w:val="00F40336"/>
    <w:rsid w:val="00F40428"/>
    <w:rsid w:val="00F404B6"/>
    <w:rsid w:val="00F41181"/>
    <w:rsid w:val="00F41833"/>
    <w:rsid w:val="00F419E4"/>
    <w:rsid w:val="00F41B9C"/>
    <w:rsid w:val="00F422BC"/>
    <w:rsid w:val="00F42401"/>
    <w:rsid w:val="00F42433"/>
    <w:rsid w:val="00F431E9"/>
    <w:rsid w:val="00F43846"/>
    <w:rsid w:val="00F43DE5"/>
    <w:rsid w:val="00F43F4B"/>
    <w:rsid w:val="00F448EF"/>
    <w:rsid w:val="00F451E4"/>
    <w:rsid w:val="00F4546C"/>
    <w:rsid w:val="00F45612"/>
    <w:rsid w:val="00F45791"/>
    <w:rsid w:val="00F46B5C"/>
    <w:rsid w:val="00F46C95"/>
    <w:rsid w:val="00F46DA3"/>
    <w:rsid w:val="00F503C8"/>
    <w:rsid w:val="00F508AE"/>
    <w:rsid w:val="00F50B9C"/>
    <w:rsid w:val="00F5129A"/>
    <w:rsid w:val="00F52604"/>
    <w:rsid w:val="00F52B4F"/>
    <w:rsid w:val="00F52BD6"/>
    <w:rsid w:val="00F5529F"/>
    <w:rsid w:val="00F55803"/>
    <w:rsid w:val="00F5610B"/>
    <w:rsid w:val="00F566FF"/>
    <w:rsid w:val="00F57781"/>
    <w:rsid w:val="00F577FB"/>
    <w:rsid w:val="00F57977"/>
    <w:rsid w:val="00F57F95"/>
    <w:rsid w:val="00F6048C"/>
    <w:rsid w:val="00F60543"/>
    <w:rsid w:val="00F60993"/>
    <w:rsid w:val="00F60FB1"/>
    <w:rsid w:val="00F617AF"/>
    <w:rsid w:val="00F619A6"/>
    <w:rsid w:val="00F61C0B"/>
    <w:rsid w:val="00F622DB"/>
    <w:rsid w:val="00F62781"/>
    <w:rsid w:val="00F65FD2"/>
    <w:rsid w:val="00F66972"/>
    <w:rsid w:val="00F67530"/>
    <w:rsid w:val="00F7154C"/>
    <w:rsid w:val="00F7176B"/>
    <w:rsid w:val="00F71A74"/>
    <w:rsid w:val="00F71FE6"/>
    <w:rsid w:val="00F7200A"/>
    <w:rsid w:val="00F72210"/>
    <w:rsid w:val="00F74684"/>
    <w:rsid w:val="00F74D8A"/>
    <w:rsid w:val="00F74EE5"/>
    <w:rsid w:val="00F75D87"/>
    <w:rsid w:val="00F76240"/>
    <w:rsid w:val="00F7783B"/>
    <w:rsid w:val="00F77D92"/>
    <w:rsid w:val="00F801CB"/>
    <w:rsid w:val="00F803B2"/>
    <w:rsid w:val="00F8071E"/>
    <w:rsid w:val="00F809BE"/>
    <w:rsid w:val="00F80C49"/>
    <w:rsid w:val="00F811EB"/>
    <w:rsid w:val="00F81DFA"/>
    <w:rsid w:val="00F82CFD"/>
    <w:rsid w:val="00F837A5"/>
    <w:rsid w:val="00F84AA2"/>
    <w:rsid w:val="00F86835"/>
    <w:rsid w:val="00F870BD"/>
    <w:rsid w:val="00F875AC"/>
    <w:rsid w:val="00F87E67"/>
    <w:rsid w:val="00F90306"/>
    <w:rsid w:val="00F905EB"/>
    <w:rsid w:val="00F90C02"/>
    <w:rsid w:val="00F91F6E"/>
    <w:rsid w:val="00F92B7A"/>
    <w:rsid w:val="00F92DF2"/>
    <w:rsid w:val="00F92DF3"/>
    <w:rsid w:val="00F92F0A"/>
    <w:rsid w:val="00F93211"/>
    <w:rsid w:val="00F93941"/>
    <w:rsid w:val="00F93E52"/>
    <w:rsid w:val="00F9490E"/>
    <w:rsid w:val="00F94C60"/>
    <w:rsid w:val="00F950FF"/>
    <w:rsid w:val="00F9543A"/>
    <w:rsid w:val="00F95D24"/>
    <w:rsid w:val="00F960EF"/>
    <w:rsid w:val="00F960F5"/>
    <w:rsid w:val="00F96555"/>
    <w:rsid w:val="00F96C27"/>
    <w:rsid w:val="00F9733B"/>
    <w:rsid w:val="00F977BC"/>
    <w:rsid w:val="00FA04DE"/>
    <w:rsid w:val="00FA1A74"/>
    <w:rsid w:val="00FA2592"/>
    <w:rsid w:val="00FA3808"/>
    <w:rsid w:val="00FA473A"/>
    <w:rsid w:val="00FA516A"/>
    <w:rsid w:val="00FA54E1"/>
    <w:rsid w:val="00FA56DE"/>
    <w:rsid w:val="00FA5EB8"/>
    <w:rsid w:val="00FA628A"/>
    <w:rsid w:val="00FA7892"/>
    <w:rsid w:val="00FA7D25"/>
    <w:rsid w:val="00FB035E"/>
    <w:rsid w:val="00FB05AE"/>
    <w:rsid w:val="00FB065D"/>
    <w:rsid w:val="00FB1082"/>
    <w:rsid w:val="00FB308A"/>
    <w:rsid w:val="00FB4141"/>
    <w:rsid w:val="00FB52F3"/>
    <w:rsid w:val="00FB58BE"/>
    <w:rsid w:val="00FB59CF"/>
    <w:rsid w:val="00FB5DD0"/>
    <w:rsid w:val="00FB6D41"/>
    <w:rsid w:val="00FC0012"/>
    <w:rsid w:val="00FC04C3"/>
    <w:rsid w:val="00FC154A"/>
    <w:rsid w:val="00FC19AB"/>
    <w:rsid w:val="00FC2C00"/>
    <w:rsid w:val="00FC3B94"/>
    <w:rsid w:val="00FC480B"/>
    <w:rsid w:val="00FC4E7B"/>
    <w:rsid w:val="00FC621F"/>
    <w:rsid w:val="00FC6C74"/>
    <w:rsid w:val="00FD0155"/>
    <w:rsid w:val="00FD0E62"/>
    <w:rsid w:val="00FD18DB"/>
    <w:rsid w:val="00FD2D46"/>
    <w:rsid w:val="00FD2D5C"/>
    <w:rsid w:val="00FD3209"/>
    <w:rsid w:val="00FD3333"/>
    <w:rsid w:val="00FD4286"/>
    <w:rsid w:val="00FD5015"/>
    <w:rsid w:val="00FD5EE5"/>
    <w:rsid w:val="00FD61B7"/>
    <w:rsid w:val="00FD6D02"/>
    <w:rsid w:val="00FD760E"/>
    <w:rsid w:val="00FD7DCB"/>
    <w:rsid w:val="00FE037A"/>
    <w:rsid w:val="00FE11CD"/>
    <w:rsid w:val="00FE171B"/>
    <w:rsid w:val="00FE1A9A"/>
    <w:rsid w:val="00FE1AED"/>
    <w:rsid w:val="00FE1B50"/>
    <w:rsid w:val="00FE33EF"/>
    <w:rsid w:val="00FE430F"/>
    <w:rsid w:val="00FE46A3"/>
    <w:rsid w:val="00FE4B41"/>
    <w:rsid w:val="00FE4D5B"/>
    <w:rsid w:val="00FE4FDA"/>
    <w:rsid w:val="00FE51B7"/>
    <w:rsid w:val="00FE5716"/>
    <w:rsid w:val="00FE5C15"/>
    <w:rsid w:val="00FE6077"/>
    <w:rsid w:val="00FE61FD"/>
    <w:rsid w:val="00FE713E"/>
    <w:rsid w:val="00FE7417"/>
    <w:rsid w:val="00FE74B9"/>
    <w:rsid w:val="00FE76F4"/>
    <w:rsid w:val="00FF195B"/>
    <w:rsid w:val="00FF387F"/>
    <w:rsid w:val="00FF4101"/>
    <w:rsid w:val="00FF4872"/>
    <w:rsid w:val="00FF4E63"/>
    <w:rsid w:val="00FF66FA"/>
    <w:rsid w:val="00FF6AB3"/>
    <w:rsid w:val="00FF73FF"/>
    <w:rsid w:val="00FF7473"/>
    <w:rsid w:val="76D2F6FC"/>
  </w:rsids>
  <m:mathPr>
    <m:mathFont m:val="Cambria Math"/>
    <m:brkBin m:val="before"/>
    <m:brkBinSub m:val="--"/>
    <m:smallFrac m:val="0"/>
    <m:dispDef/>
    <m:lMargin m:val="0"/>
    <m:rMargin m:val="0"/>
    <m:defJc m:val="centerGroup"/>
    <m:wrapIndent m:val="1440"/>
    <m:intLim m:val="subSup"/>
    <m:naryLim m:val="undOvr"/>
  </m:mathPr>
  <w:themeFontLang w:val="en-SG"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18B93FA"/>
  <w15:docId w15:val="{F222D691-1703-4069-826E-AAAF1C73D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1D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A4CEA"/>
    <w:pPr>
      <w:keepNext/>
      <w:spacing w:before="240" w:after="60" w:line="240" w:lineRule="auto"/>
      <w:outlineLvl w:val="1"/>
    </w:pPr>
    <w:rPr>
      <w:rFonts w:ascii="Cambria" w:eastAsia="Times New Roman" w:hAnsi="Cambria" w:cs="Times New Roman"/>
      <w:b/>
      <w:bCs/>
      <w:i/>
      <w:iCs/>
      <w:sz w:val="28"/>
      <w:szCs w:val="28"/>
      <w:lang w:val="en-PH"/>
    </w:rPr>
  </w:style>
  <w:style w:type="paragraph" w:styleId="Heading3">
    <w:name w:val="heading 3"/>
    <w:basedOn w:val="Normal"/>
    <w:next w:val="Normal"/>
    <w:link w:val="Heading3Char"/>
    <w:qFormat/>
    <w:rsid w:val="008A4CEA"/>
    <w:pPr>
      <w:keepNext/>
      <w:spacing w:after="0" w:line="240" w:lineRule="auto"/>
      <w:outlineLvl w:val="2"/>
    </w:pPr>
    <w:rPr>
      <w:rFonts w:ascii="Verdana" w:eastAsia="Times New Roman" w:hAnsi="Verdana" w:cs="Times New Roman"/>
      <w:b/>
      <w:iCs/>
      <w:sz w:val="28"/>
      <w:szCs w:val="24"/>
      <w:lang w:val="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44367"/>
    <w:pPr>
      <w:spacing w:after="0" w:line="240" w:lineRule="auto"/>
    </w:pPr>
  </w:style>
  <w:style w:type="paragraph" w:customStyle="1" w:styleId="thesis">
    <w:name w:val="thesis"/>
    <w:basedOn w:val="NoSpacing"/>
    <w:link w:val="thesisChar"/>
    <w:qFormat/>
    <w:rsid w:val="00544367"/>
    <w:pPr>
      <w:spacing w:line="480" w:lineRule="auto"/>
      <w:jc w:val="both"/>
    </w:pPr>
    <w:rPr>
      <w:rFonts w:ascii="Times New Roman" w:hAnsi="Times New Roman" w:cs="Times New Roman"/>
      <w:sz w:val="24"/>
      <w:szCs w:val="24"/>
    </w:rPr>
  </w:style>
  <w:style w:type="character" w:customStyle="1" w:styleId="NoSpacingChar">
    <w:name w:val="No Spacing Char"/>
    <w:basedOn w:val="DefaultParagraphFont"/>
    <w:link w:val="NoSpacing"/>
    <w:uiPriority w:val="1"/>
    <w:rsid w:val="00544367"/>
  </w:style>
  <w:style w:type="character" w:customStyle="1" w:styleId="thesisChar">
    <w:name w:val="thesis Char"/>
    <w:basedOn w:val="NoSpacingChar"/>
    <w:link w:val="thesis"/>
    <w:rsid w:val="00544367"/>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B4494A"/>
    <w:rPr>
      <w:sz w:val="16"/>
      <w:szCs w:val="16"/>
    </w:rPr>
  </w:style>
  <w:style w:type="paragraph" w:styleId="CommentText">
    <w:name w:val="annotation text"/>
    <w:basedOn w:val="Normal"/>
    <w:link w:val="CommentTextChar"/>
    <w:uiPriority w:val="99"/>
    <w:unhideWhenUsed/>
    <w:rsid w:val="00B4494A"/>
    <w:pPr>
      <w:spacing w:line="240" w:lineRule="auto"/>
    </w:pPr>
    <w:rPr>
      <w:sz w:val="20"/>
      <w:szCs w:val="20"/>
    </w:rPr>
  </w:style>
  <w:style w:type="character" w:customStyle="1" w:styleId="CommentTextChar">
    <w:name w:val="Comment Text Char"/>
    <w:basedOn w:val="DefaultParagraphFont"/>
    <w:link w:val="CommentText"/>
    <w:uiPriority w:val="99"/>
    <w:rsid w:val="00B4494A"/>
    <w:rPr>
      <w:sz w:val="20"/>
      <w:szCs w:val="20"/>
    </w:rPr>
  </w:style>
  <w:style w:type="paragraph" w:styleId="CommentSubject">
    <w:name w:val="annotation subject"/>
    <w:basedOn w:val="CommentText"/>
    <w:next w:val="CommentText"/>
    <w:link w:val="CommentSubjectChar"/>
    <w:uiPriority w:val="99"/>
    <w:semiHidden/>
    <w:unhideWhenUsed/>
    <w:rsid w:val="00B4494A"/>
    <w:rPr>
      <w:b/>
      <w:bCs/>
    </w:rPr>
  </w:style>
  <w:style w:type="character" w:customStyle="1" w:styleId="CommentSubjectChar">
    <w:name w:val="Comment Subject Char"/>
    <w:basedOn w:val="CommentTextChar"/>
    <w:link w:val="CommentSubject"/>
    <w:uiPriority w:val="99"/>
    <w:semiHidden/>
    <w:rsid w:val="00B4494A"/>
    <w:rPr>
      <w:b/>
      <w:bCs/>
      <w:sz w:val="20"/>
      <w:szCs w:val="20"/>
    </w:rPr>
  </w:style>
  <w:style w:type="paragraph" w:styleId="BalloonText">
    <w:name w:val="Balloon Text"/>
    <w:basedOn w:val="Normal"/>
    <w:link w:val="BalloonTextChar"/>
    <w:uiPriority w:val="99"/>
    <w:semiHidden/>
    <w:unhideWhenUsed/>
    <w:rsid w:val="00B449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494A"/>
    <w:rPr>
      <w:rFonts w:ascii="Tahoma" w:hAnsi="Tahoma" w:cs="Tahoma"/>
      <w:sz w:val="16"/>
      <w:szCs w:val="16"/>
    </w:rPr>
  </w:style>
  <w:style w:type="paragraph" w:styleId="Revision">
    <w:name w:val="Revision"/>
    <w:hidden/>
    <w:uiPriority w:val="99"/>
    <w:semiHidden/>
    <w:rsid w:val="00BA78BC"/>
    <w:pPr>
      <w:spacing w:after="0" w:line="240" w:lineRule="auto"/>
    </w:pPr>
  </w:style>
  <w:style w:type="paragraph" w:styleId="NormalWeb">
    <w:name w:val="Normal (Web)"/>
    <w:basedOn w:val="Normal"/>
    <w:uiPriority w:val="99"/>
    <w:unhideWhenUsed/>
    <w:rsid w:val="00401C44"/>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72"/>
    <w:qFormat/>
    <w:rsid w:val="00401C44"/>
    <w:pPr>
      <w:spacing w:after="0" w:line="240" w:lineRule="auto"/>
      <w:ind w:left="720"/>
      <w:contextualSpacing/>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B747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749"/>
  </w:style>
  <w:style w:type="paragraph" w:styleId="Footer">
    <w:name w:val="footer"/>
    <w:basedOn w:val="Normal"/>
    <w:link w:val="FooterChar"/>
    <w:uiPriority w:val="99"/>
    <w:unhideWhenUsed/>
    <w:rsid w:val="00B747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749"/>
  </w:style>
  <w:style w:type="character" w:customStyle="1" w:styleId="Heading1Char">
    <w:name w:val="Heading 1 Char"/>
    <w:basedOn w:val="DefaultParagraphFont"/>
    <w:link w:val="Heading1"/>
    <w:uiPriority w:val="9"/>
    <w:rsid w:val="00571DA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571DAA"/>
    <w:pPr>
      <w:outlineLvl w:val="9"/>
    </w:pPr>
    <w:rPr>
      <w:lang w:eastAsia="ja-JP"/>
    </w:rPr>
  </w:style>
  <w:style w:type="paragraph" w:styleId="TOC1">
    <w:name w:val="toc 1"/>
    <w:basedOn w:val="Normal"/>
    <w:next w:val="Normal"/>
    <w:autoRedefine/>
    <w:uiPriority w:val="39"/>
    <w:unhideWhenUsed/>
    <w:rsid w:val="00571DAA"/>
    <w:pPr>
      <w:spacing w:after="100"/>
    </w:pPr>
  </w:style>
  <w:style w:type="character" w:styleId="Hyperlink">
    <w:name w:val="Hyperlink"/>
    <w:basedOn w:val="DefaultParagraphFont"/>
    <w:uiPriority w:val="99"/>
    <w:unhideWhenUsed/>
    <w:rsid w:val="00571DAA"/>
    <w:rPr>
      <w:color w:val="0000FF" w:themeColor="hyperlink"/>
      <w:u w:val="single"/>
    </w:rPr>
  </w:style>
  <w:style w:type="paragraph" w:styleId="TOC2">
    <w:name w:val="toc 2"/>
    <w:basedOn w:val="Normal"/>
    <w:next w:val="Normal"/>
    <w:autoRedefine/>
    <w:uiPriority w:val="39"/>
    <w:unhideWhenUsed/>
    <w:rsid w:val="00571DAA"/>
    <w:pPr>
      <w:spacing w:after="100"/>
      <w:ind w:left="220"/>
    </w:pPr>
  </w:style>
  <w:style w:type="paragraph" w:styleId="TOC3">
    <w:name w:val="toc 3"/>
    <w:basedOn w:val="Normal"/>
    <w:next w:val="Normal"/>
    <w:autoRedefine/>
    <w:uiPriority w:val="39"/>
    <w:unhideWhenUsed/>
    <w:rsid w:val="00571DAA"/>
    <w:pPr>
      <w:spacing w:after="100"/>
      <w:ind w:left="440"/>
    </w:pPr>
  </w:style>
  <w:style w:type="paragraph" w:customStyle="1" w:styleId="IEEEFigureCaptionSingle-Line">
    <w:name w:val="IEEE Figure Caption Single-Line"/>
    <w:basedOn w:val="Normal"/>
    <w:next w:val="Normal"/>
    <w:rsid w:val="00AF4C5C"/>
    <w:pPr>
      <w:spacing w:before="120" w:after="120" w:line="240" w:lineRule="auto"/>
      <w:jc w:val="center"/>
    </w:pPr>
    <w:rPr>
      <w:rFonts w:ascii="Times New Roman" w:eastAsia="SimSun" w:hAnsi="Times New Roman" w:cs="Times New Roman"/>
      <w:sz w:val="16"/>
      <w:szCs w:val="24"/>
      <w:lang w:val="en-AU" w:eastAsia="zh-CN"/>
    </w:rPr>
  </w:style>
  <w:style w:type="paragraph" w:customStyle="1" w:styleId="IEEEFigure">
    <w:name w:val="IEEE Figure"/>
    <w:basedOn w:val="Normal"/>
    <w:next w:val="IEEEFigureCaptionSingle-Line"/>
    <w:rsid w:val="00AF4C5C"/>
    <w:pPr>
      <w:spacing w:after="0" w:line="240" w:lineRule="auto"/>
      <w:jc w:val="center"/>
    </w:pPr>
    <w:rPr>
      <w:rFonts w:ascii="Times New Roman" w:eastAsia="SimSun" w:hAnsi="Times New Roman" w:cs="Times New Roman"/>
      <w:sz w:val="24"/>
      <w:szCs w:val="24"/>
      <w:lang w:val="en-AU" w:eastAsia="zh-CN"/>
    </w:rPr>
  </w:style>
  <w:style w:type="table" w:styleId="TableGrid">
    <w:name w:val="Table Grid"/>
    <w:basedOn w:val="TableNormal"/>
    <w:uiPriority w:val="59"/>
    <w:rsid w:val="00AF4C5C"/>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Normal"/>
    <w:rsid w:val="00AF4C5C"/>
    <w:pPr>
      <w:adjustRightInd w:val="0"/>
      <w:snapToGrid w:val="0"/>
      <w:spacing w:after="0" w:line="240" w:lineRule="auto"/>
    </w:pPr>
    <w:rPr>
      <w:rFonts w:ascii="Times New Roman" w:eastAsia="SimSun" w:hAnsi="Times New Roman" w:cs="Times New Roman"/>
      <w:sz w:val="18"/>
      <w:szCs w:val="24"/>
      <w:lang w:val="en-AU" w:eastAsia="zh-CN"/>
    </w:rPr>
  </w:style>
  <w:style w:type="paragraph" w:customStyle="1" w:styleId="IEEETableCaption">
    <w:name w:val="IEEE Table Caption"/>
    <w:basedOn w:val="Normal"/>
    <w:next w:val="Normal"/>
    <w:rsid w:val="00AF4C5C"/>
    <w:pPr>
      <w:spacing w:before="120" w:after="120" w:line="240" w:lineRule="auto"/>
      <w:jc w:val="center"/>
    </w:pPr>
    <w:rPr>
      <w:rFonts w:ascii="Times New Roman" w:eastAsia="SimSun" w:hAnsi="Times New Roman" w:cs="Times New Roman"/>
      <w:smallCaps/>
      <w:sz w:val="16"/>
      <w:szCs w:val="24"/>
      <w:lang w:val="en-AU" w:eastAsia="zh-CN"/>
    </w:rPr>
  </w:style>
  <w:style w:type="paragraph" w:customStyle="1" w:styleId="IEEETableHeaderCentered">
    <w:name w:val="IEEE Table Header Centered"/>
    <w:basedOn w:val="IEEETableCell"/>
    <w:rsid w:val="00AF4C5C"/>
    <w:pPr>
      <w:jc w:val="center"/>
    </w:pPr>
    <w:rPr>
      <w:b/>
      <w:bCs/>
    </w:rPr>
  </w:style>
  <w:style w:type="paragraph" w:customStyle="1" w:styleId="IEEETableHeaderLeft-Justified">
    <w:name w:val="IEEE Table Header Left-Justified"/>
    <w:basedOn w:val="IEEETableCell"/>
    <w:rsid w:val="00AF4C5C"/>
    <w:rPr>
      <w:b/>
      <w:bCs/>
    </w:rPr>
  </w:style>
  <w:style w:type="paragraph" w:customStyle="1" w:styleId="IEEEFigureCaptionMulti-Lines">
    <w:name w:val="IEEE Figure Caption Multi-Lines"/>
    <w:basedOn w:val="IEEEFigureCaptionSingle-Line"/>
    <w:next w:val="Normal"/>
    <w:rsid w:val="00AF4C5C"/>
    <w:pPr>
      <w:jc w:val="both"/>
    </w:pPr>
  </w:style>
  <w:style w:type="paragraph" w:customStyle="1" w:styleId="IEEEParagraph">
    <w:name w:val="IEEE Paragraph"/>
    <w:basedOn w:val="Normal"/>
    <w:link w:val="IEEEParagraphChar"/>
    <w:rsid w:val="00AF4C5C"/>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AF4C5C"/>
    <w:rPr>
      <w:rFonts w:ascii="Times New Roman" w:eastAsia="SimSun" w:hAnsi="Times New Roman" w:cs="Times New Roman"/>
      <w:sz w:val="20"/>
      <w:szCs w:val="24"/>
      <w:lang w:val="en-AU" w:eastAsia="zh-CN"/>
    </w:rPr>
  </w:style>
  <w:style w:type="character" w:customStyle="1" w:styleId="Heading2Char">
    <w:name w:val="Heading 2 Char"/>
    <w:basedOn w:val="DefaultParagraphFont"/>
    <w:link w:val="Heading2"/>
    <w:uiPriority w:val="9"/>
    <w:semiHidden/>
    <w:rsid w:val="008A4CEA"/>
    <w:rPr>
      <w:rFonts w:ascii="Cambria" w:eastAsia="Times New Roman" w:hAnsi="Cambria" w:cs="Times New Roman"/>
      <w:b/>
      <w:bCs/>
      <w:i/>
      <w:iCs/>
      <w:sz w:val="28"/>
      <w:szCs w:val="28"/>
      <w:lang w:val="en-PH"/>
    </w:rPr>
  </w:style>
  <w:style w:type="character" w:customStyle="1" w:styleId="Heading3Char">
    <w:name w:val="Heading 3 Char"/>
    <w:basedOn w:val="DefaultParagraphFont"/>
    <w:link w:val="Heading3"/>
    <w:rsid w:val="008A4CEA"/>
    <w:rPr>
      <w:rFonts w:ascii="Verdana" w:eastAsia="Times New Roman" w:hAnsi="Verdana" w:cs="Times New Roman"/>
      <w:b/>
      <w:iCs/>
      <w:sz w:val="28"/>
      <w:szCs w:val="24"/>
      <w:lang w:val="en-PH"/>
    </w:rPr>
  </w:style>
  <w:style w:type="character" w:styleId="PageNumber">
    <w:name w:val="page number"/>
    <w:basedOn w:val="DefaultParagraphFont"/>
    <w:rsid w:val="008A4CEA"/>
  </w:style>
  <w:style w:type="character" w:styleId="Emphasis">
    <w:name w:val="Emphasis"/>
    <w:uiPriority w:val="20"/>
    <w:qFormat/>
    <w:rsid w:val="008A4CEA"/>
    <w:rPr>
      <w:i/>
      <w:iCs/>
    </w:rPr>
  </w:style>
  <w:style w:type="paragraph" w:styleId="PlainText">
    <w:name w:val="Plain Text"/>
    <w:basedOn w:val="Normal"/>
    <w:link w:val="PlainTextChar"/>
    <w:rsid w:val="008A4CEA"/>
    <w:pPr>
      <w:spacing w:after="0" w:line="240" w:lineRule="auto"/>
    </w:pPr>
    <w:rPr>
      <w:rFonts w:ascii="Consolas" w:eastAsia="Calibri" w:hAnsi="Consolas" w:cs="Times New Roman"/>
      <w:kern w:val="1"/>
      <w:sz w:val="21"/>
      <w:szCs w:val="21"/>
      <w:lang w:val="en-PH" w:eastAsia="ar-SA"/>
    </w:rPr>
  </w:style>
  <w:style w:type="character" w:customStyle="1" w:styleId="PlainTextChar">
    <w:name w:val="Plain Text Char"/>
    <w:basedOn w:val="DefaultParagraphFont"/>
    <w:link w:val="PlainText"/>
    <w:rsid w:val="008A4CEA"/>
    <w:rPr>
      <w:rFonts w:ascii="Consolas" w:eastAsia="Calibri" w:hAnsi="Consolas" w:cs="Times New Roman"/>
      <w:kern w:val="1"/>
      <w:sz w:val="21"/>
      <w:szCs w:val="21"/>
      <w:lang w:val="en-PH" w:eastAsia="ar-SA"/>
    </w:rPr>
  </w:style>
  <w:style w:type="paragraph" w:styleId="BodyText">
    <w:name w:val="Body Text"/>
    <w:basedOn w:val="Normal"/>
    <w:link w:val="BodyTextChar"/>
    <w:rsid w:val="008A4CEA"/>
    <w:pPr>
      <w:suppressAutoHyphens/>
      <w:spacing w:after="0" w:line="480" w:lineRule="auto"/>
      <w:jc w:val="both"/>
    </w:pPr>
    <w:rPr>
      <w:rFonts w:ascii="Times New Roman" w:eastAsia="Times New Roman" w:hAnsi="Times New Roman" w:cs="Times New Roman"/>
      <w:sz w:val="24"/>
      <w:szCs w:val="24"/>
      <w:lang w:val="en-PH" w:eastAsia="zh-CN"/>
    </w:rPr>
  </w:style>
  <w:style w:type="character" w:customStyle="1" w:styleId="BodyTextChar">
    <w:name w:val="Body Text Char"/>
    <w:basedOn w:val="DefaultParagraphFont"/>
    <w:link w:val="BodyText"/>
    <w:rsid w:val="008A4CEA"/>
    <w:rPr>
      <w:rFonts w:ascii="Times New Roman" w:eastAsia="Times New Roman" w:hAnsi="Times New Roman" w:cs="Times New Roman"/>
      <w:sz w:val="24"/>
      <w:szCs w:val="24"/>
      <w:lang w:val="en-PH" w:eastAsia="zh-CN"/>
    </w:rPr>
  </w:style>
  <w:style w:type="character" w:customStyle="1" w:styleId="apple-converted-space">
    <w:name w:val="apple-converted-space"/>
    <w:rsid w:val="008A4CEA"/>
  </w:style>
  <w:style w:type="character" w:customStyle="1" w:styleId="A10">
    <w:name w:val="A10"/>
    <w:uiPriority w:val="99"/>
    <w:rsid w:val="008A4CEA"/>
    <w:rPr>
      <w:rFonts w:cs="Candara"/>
      <w:i/>
      <w:iCs/>
      <w:color w:val="221E1F"/>
      <w:sz w:val="18"/>
      <w:szCs w:val="18"/>
    </w:rPr>
  </w:style>
  <w:style w:type="paragraph" w:customStyle="1" w:styleId="Pa2">
    <w:name w:val="Pa2"/>
    <w:basedOn w:val="Normal"/>
    <w:next w:val="Normal"/>
    <w:uiPriority w:val="99"/>
    <w:rsid w:val="008A4CEA"/>
    <w:pPr>
      <w:autoSpaceDE w:val="0"/>
      <w:autoSpaceDN w:val="0"/>
      <w:adjustRightInd w:val="0"/>
      <w:spacing w:after="0" w:line="241" w:lineRule="atLeast"/>
    </w:pPr>
    <w:rPr>
      <w:rFonts w:ascii="Candara" w:eastAsia="Times New Roman" w:hAnsi="Candara" w:cs="Times New Roman"/>
      <w:sz w:val="24"/>
      <w:szCs w:val="24"/>
      <w:lang w:val="en-PH"/>
    </w:rPr>
  </w:style>
  <w:style w:type="character" w:customStyle="1" w:styleId="A9">
    <w:name w:val="A9"/>
    <w:uiPriority w:val="99"/>
    <w:rsid w:val="008A4CEA"/>
    <w:rPr>
      <w:rFonts w:cs="Candara"/>
      <w:b/>
      <w:bCs/>
      <w:color w:val="221E1F"/>
      <w:sz w:val="18"/>
      <w:szCs w:val="18"/>
    </w:rPr>
  </w:style>
  <w:style w:type="character" w:customStyle="1" w:styleId="A12">
    <w:name w:val="A12"/>
    <w:uiPriority w:val="99"/>
    <w:rsid w:val="008A4CEA"/>
    <w:rPr>
      <w:rFonts w:cs="Candara"/>
      <w:color w:val="221E1F"/>
      <w:sz w:val="23"/>
      <w:szCs w:val="23"/>
    </w:rPr>
  </w:style>
  <w:style w:type="character" w:customStyle="1" w:styleId="a">
    <w:name w:val="a"/>
    <w:basedOn w:val="DefaultParagraphFont"/>
    <w:rsid w:val="008A4CEA"/>
  </w:style>
  <w:style w:type="character" w:customStyle="1" w:styleId="l8">
    <w:name w:val="l8"/>
    <w:basedOn w:val="DefaultParagraphFont"/>
    <w:rsid w:val="008A4CEA"/>
  </w:style>
  <w:style w:type="character" w:customStyle="1" w:styleId="l9">
    <w:name w:val="l9"/>
    <w:basedOn w:val="DefaultParagraphFont"/>
    <w:rsid w:val="008A4CEA"/>
  </w:style>
  <w:style w:type="character" w:customStyle="1" w:styleId="l6">
    <w:name w:val="l6"/>
    <w:basedOn w:val="DefaultParagraphFont"/>
    <w:rsid w:val="008A4CEA"/>
  </w:style>
  <w:style w:type="character" w:customStyle="1" w:styleId="l7">
    <w:name w:val="l7"/>
    <w:basedOn w:val="DefaultParagraphFont"/>
    <w:rsid w:val="008A4CEA"/>
  </w:style>
  <w:style w:type="paragraph" w:customStyle="1" w:styleId="TableParagraph">
    <w:name w:val="Table Paragraph"/>
    <w:basedOn w:val="Normal"/>
    <w:uiPriority w:val="1"/>
    <w:qFormat/>
    <w:rsid w:val="008A4CEA"/>
    <w:pPr>
      <w:autoSpaceDE w:val="0"/>
      <w:autoSpaceDN w:val="0"/>
      <w:adjustRightInd w:val="0"/>
      <w:spacing w:after="0" w:line="240" w:lineRule="auto"/>
    </w:pPr>
    <w:rPr>
      <w:rFonts w:ascii="Times New Roman" w:eastAsia="Times New Roman" w:hAnsi="Times New Roman" w:cs="Times New Roman"/>
      <w:sz w:val="24"/>
      <w:szCs w:val="24"/>
      <w:lang w:val="en-PH"/>
    </w:rPr>
  </w:style>
  <w:style w:type="paragraph" w:customStyle="1" w:styleId="Subsection">
    <w:name w:val="Subsection"/>
    <w:basedOn w:val="Normal"/>
    <w:uiPriority w:val="3"/>
    <w:qFormat/>
    <w:rsid w:val="008A4CEA"/>
    <w:pPr>
      <w:spacing w:after="40" w:line="264" w:lineRule="auto"/>
    </w:pPr>
    <w:rPr>
      <w:rFonts w:ascii="Tw Cen MT" w:eastAsia="Tw Cen MT" w:hAnsi="Tw Cen MT" w:cs="Times New Roman"/>
      <w:b/>
      <w:color w:val="94B6D2"/>
      <w:spacing w:val="30"/>
      <w:kern w:val="24"/>
      <w:sz w:val="24"/>
      <w:szCs w:val="20"/>
      <w:lang w:val="en-PH" w:eastAsia="ja-JP"/>
    </w:rPr>
  </w:style>
  <w:style w:type="paragraph" w:styleId="ListBullet">
    <w:name w:val="List Bullet"/>
    <w:basedOn w:val="Normal"/>
    <w:uiPriority w:val="36"/>
    <w:unhideWhenUsed/>
    <w:qFormat/>
    <w:rsid w:val="008A4CEA"/>
    <w:pPr>
      <w:numPr>
        <w:numId w:val="16"/>
      </w:numPr>
      <w:spacing w:after="180" w:line="264" w:lineRule="auto"/>
    </w:pPr>
    <w:rPr>
      <w:rFonts w:ascii="Tw Cen MT" w:eastAsia="Tw Cen MT" w:hAnsi="Tw Cen MT" w:cs="Times New Roman"/>
      <w:kern w:val="24"/>
      <w:sz w:val="24"/>
      <w:szCs w:val="20"/>
      <w:lang w:val="en-PH" w:eastAsia="ja-JP"/>
    </w:rPr>
  </w:style>
  <w:style w:type="paragraph" w:customStyle="1" w:styleId="PersonalName">
    <w:name w:val="Personal Name"/>
    <w:basedOn w:val="Normal"/>
    <w:uiPriority w:val="1"/>
    <w:qFormat/>
    <w:rsid w:val="008A4CEA"/>
    <w:pPr>
      <w:spacing w:after="0" w:line="264" w:lineRule="auto"/>
    </w:pPr>
    <w:rPr>
      <w:rFonts w:ascii="Tw Cen MT" w:eastAsia="Tw Cen MT" w:hAnsi="Tw Cen MT" w:cs="Times New Roman"/>
      <w:color w:val="FFFFFF"/>
      <w:kern w:val="24"/>
      <w:sz w:val="40"/>
      <w:szCs w:val="20"/>
      <w:lang w:val="en-PH" w:eastAsia="ja-JP"/>
    </w:rPr>
  </w:style>
  <w:style w:type="paragraph" w:styleId="Date">
    <w:name w:val="Date"/>
    <w:basedOn w:val="NoSpacing"/>
    <w:next w:val="Normal"/>
    <w:link w:val="DateChar"/>
    <w:uiPriority w:val="99"/>
    <w:unhideWhenUsed/>
    <w:rsid w:val="008A4CEA"/>
    <w:pPr>
      <w:framePr w:wrap="around" w:hAnchor="page" w:xAlign="center" w:yAlign="top"/>
      <w:contextualSpacing/>
      <w:suppressOverlap/>
      <w:jc w:val="center"/>
    </w:pPr>
    <w:rPr>
      <w:rFonts w:ascii="Tw Cen MT" w:eastAsia="Tw Cen MT" w:hAnsi="Tw Cen MT" w:cs="Times New Roman"/>
      <w:b/>
      <w:color w:val="FFFFFF"/>
      <w:kern w:val="24"/>
      <w:sz w:val="23"/>
      <w:szCs w:val="20"/>
      <w:lang w:eastAsia="ja-JP"/>
    </w:rPr>
  </w:style>
  <w:style w:type="character" w:customStyle="1" w:styleId="DateChar">
    <w:name w:val="Date Char"/>
    <w:basedOn w:val="DefaultParagraphFont"/>
    <w:link w:val="Date"/>
    <w:uiPriority w:val="99"/>
    <w:rsid w:val="008A4CEA"/>
    <w:rPr>
      <w:rFonts w:ascii="Tw Cen MT" w:eastAsia="Tw Cen MT" w:hAnsi="Tw Cen MT" w:cs="Times New Roman"/>
      <w:b/>
      <w:color w:val="FFFFFF"/>
      <w:kern w:val="24"/>
      <w:sz w:val="23"/>
      <w:szCs w:val="20"/>
      <w:lang w:eastAsia="ja-JP"/>
    </w:rPr>
  </w:style>
  <w:style w:type="paragraph" w:customStyle="1" w:styleId="SenderAddress">
    <w:name w:val="Sender Address"/>
    <w:basedOn w:val="NoSpacing"/>
    <w:uiPriority w:val="2"/>
    <w:unhideWhenUsed/>
    <w:qFormat/>
    <w:rsid w:val="008A4CEA"/>
    <w:rPr>
      <w:rFonts w:ascii="Tw Cen MT" w:eastAsia="Tw Cen MT" w:hAnsi="Tw Cen MT" w:cs="Times New Roman"/>
      <w:kern w:val="24"/>
      <w:sz w:val="23"/>
      <w:szCs w:val="20"/>
      <w:lang w:eastAsia="ja-JP"/>
    </w:rPr>
  </w:style>
  <w:style w:type="paragraph" w:customStyle="1" w:styleId="Achievement">
    <w:name w:val="Achievement"/>
    <w:basedOn w:val="BodyText"/>
    <w:autoRedefine/>
    <w:rsid w:val="008A4CEA"/>
    <w:pPr>
      <w:suppressAutoHyphens w:val="0"/>
      <w:spacing w:after="60" w:line="240" w:lineRule="atLeast"/>
      <w:jc w:val="left"/>
    </w:pPr>
    <w:rPr>
      <w:rFonts w:ascii="Tw Cen MT" w:hAnsi="Tw Cen MT" w:cs="Arial"/>
      <w:sz w:val="22"/>
      <w:szCs w:val="22"/>
      <w:lang w:eastAsia="en-US"/>
    </w:rPr>
  </w:style>
  <w:style w:type="paragraph" w:customStyle="1" w:styleId="Default">
    <w:name w:val="Default"/>
    <w:rsid w:val="008A4CEA"/>
    <w:pPr>
      <w:suppressAutoHyphens/>
      <w:autoSpaceDE w:val="0"/>
      <w:spacing w:after="0" w:line="240" w:lineRule="auto"/>
    </w:pPr>
    <w:rPr>
      <w:rFonts w:ascii="Times New Roman" w:eastAsia="Times New Roman" w:hAnsi="Times New Roman" w:cs="Times New Roman"/>
      <w:color w:val="000000"/>
      <w:sz w:val="24"/>
      <w:szCs w:val="24"/>
      <w:lang w:eastAsia="zh-CN"/>
    </w:rPr>
  </w:style>
  <w:style w:type="table" w:customStyle="1" w:styleId="GridTable4-Accent51">
    <w:name w:val="Grid Table 4 - Accent 51"/>
    <w:basedOn w:val="TableNormal"/>
    <w:uiPriority w:val="49"/>
    <w:rsid w:val="008A4CEA"/>
    <w:pPr>
      <w:spacing w:after="0" w:line="240" w:lineRule="auto"/>
    </w:pPr>
    <w:rPr>
      <w:rFonts w:ascii="Calibri" w:eastAsia="Calibri" w:hAnsi="Calibri" w:cs="SimSun"/>
      <w:lang w:val="en-PH"/>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ibliography">
    <w:name w:val="Bibliography"/>
    <w:basedOn w:val="Normal"/>
    <w:next w:val="Normal"/>
    <w:uiPriority w:val="37"/>
    <w:unhideWhenUsed/>
    <w:rsid w:val="008A4CEA"/>
    <w:pPr>
      <w:spacing w:after="0" w:line="240" w:lineRule="auto"/>
    </w:pPr>
    <w:rPr>
      <w:rFonts w:ascii="Times New Roman" w:eastAsia="Times New Roman" w:hAnsi="Times New Roman" w:cs="Times New Roman"/>
      <w:sz w:val="24"/>
      <w:szCs w:val="24"/>
      <w:lang w:val="en-PH"/>
    </w:rPr>
  </w:style>
  <w:style w:type="paragraph" w:customStyle="1" w:styleId="p">
    <w:name w:val="p"/>
    <w:basedOn w:val="Normal"/>
    <w:rsid w:val="008A4CEA"/>
    <w:pPr>
      <w:spacing w:before="100" w:beforeAutospacing="1" w:after="100" w:afterAutospacing="1" w:line="240" w:lineRule="auto"/>
    </w:pPr>
    <w:rPr>
      <w:rFonts w:ascii="Times New Roman" w:eastAsia="Times New Roman" w:hAnsi="Times New Roman" w:cs="Times New Roman"/>
      <w:sz w:val="24"/>
      <w:szCs w:val="24"/>
      <w:lang w:val="en-PH"/>
    </w:rPr>
  </w:style>
  <w:style w:type="paragraph" w:styleId="FootnoteText">
    <w:name w:val="footnote text"/>
    <w:basedOn w:val="Normal"/>
    <w:link w:val="FootnoteTextChar"/>
    <w:uiPriority w:val="99"/>
    <w:semiHidden/>
    <w:unhideWhenUsed/>
    <w:rsid w:val="008A4CEA"/>
    <w:pPr>
      <w:spacing w:after="0" w:line="240" w:lineRule="auto"/>
    </w:pPr>
    <w:rPr>
      <w:rFonts w:ascii="Times New Roman" w:eastAsia="Times New Roman" w:hAnsi="Times New Roman" w:cs="Times New Roman"/>
      <w:sz w:val="20"/>
      <w:szCs w:val="20"/>
      <w:lang w:val="en-PH"/>
    </w:rPr>
  </w:style>
  <w:style w:type="character" w:customStyle="1" w:styleId="FootnoteTextChar">
    <w:name w:val="Footnote Text Char"/>
    <w:basedOn w:val="DefaultParagraphFont"/>
    <w:link w:val="FootnoteText"/>
    <w:uiPriority w:val="99"/>
    <w:semiHidden/>
    <w:rsid w:val="008A4CEA"/>
    <w:rPr>
      <w:rFonts w:ascii="Times New Roman" w:eastAsia="Times New Roman" w:hAnsi="Times New Roman" w:cs="Times New Roman"/>
      <w:sz w:val="20"/>
      <w:szCs w:val="20"/>
      <w:lang w:val="en-PH"/>
    </w:rPr>
  </w:style>
  <w:style w:type="character" w:styleId="FootnoteReference">
    <w:name w:val="footnote reference"/>
    <w:basedOn w:val="DefaultParagraphFont"/>
    <w:uiPriority w:val="99"/>
    <w:semiHidden/>
    <w:unhideWhenUsed/>
    <w:rsid w:val="008A4CEA"/>
    <w:rPr>
      <w:vertAlign w:val="superscript"/>
    </w:rPr>
  </w:style>
  <w:style w:type="character" w:styleId="PlaceholderText">
    <w:name w:val="Placeholder Text"/>
    <w:basedOn w:val="DefaultParagraphFont"/>
    <w:uiPriority w:val="99"/>
    <w:semiHidden/>
    <w:rsid w:val="008A4CEA"/>
    <w:rPr>
      <w:color w:val="808080"/>
    </w:rPr>
  </w:style>
  <w:style w:type="character" w:customStyle="1" w:styleId="apple-tab-span">
    <w:name w:val="apple-tab-span"/>
    <w:basedOn w:val="DefaultParagraphFont"/>
    <w:rsid w:val="008A4CEA"/>
  </w:style>
  <w:style w:type="paragraph" w:styleId="HTMLPreformatted">
    <w:name w:val="HTML Preformatted"/>
    <w:basedOn w:val="Normal"/>
    <w:link w:val="HTMLPreformattedChar"/>
    <w:uiPriority w:val="99"/>
    <w:semiHidden/>
    <w:unhideWhenUsed/>
    <w:rsid w:val="008A4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PH"/>
    </w:rPr>
  </w:style>
  <w:style w:type="character" w:customStyle="1" w:styleId="HTMLPreformattedChar">
    <w:name w:val="HTML Preformatted Char"/>
    <w:basedOn w:val="DefaultParagraphFont"/>
    <w:link w:val="HTMLPreformatted"/>
    <w:uiPriority w:val="99"/>
    <w:semiHidden/>
    <w:rsid w:val="008A4CEA"/>
    <w:rPr>
      <w:rFonts w:ascii="Courier New" w:eastAsia="Times New Roman" w:hAnsi="Courier New" w:cs="Courier New"/>
      <w:sz w:val="20"/>
      <w:szCs w:val="20"/>
      <w:lang w:val="en-PH"/>
    </w:rPr>
  </w:style>
  <w:style w:type="character" w:customStyle="1" w:styleId="com">
    <w:name w:val="com"/>
    <w:basedOn w:val="DefaultParagraphFont"/>
    <w:rsid w:val="008A4CEA"/>
  </w:style>
  <w:style w:type="character" w:customStyle="1" w:styleId="pln">
    <w:name w:val="pln"/>
    <w:basedOn w:val="DefaultParagraphFont"/>
    <w:rsid w:val="008A4CEA"/>
  </w:style>
  <w:style w:type="character" w:customStyle="1" w:styleId="pun">
    <w:name w:val="pun"/>
    <w:basedOn w:val="DefaultParagraphFont"/>
    <w:rsid w:val="008A4CEA"/>
  </w:style>
  <w:style w:type="character" w:customStyle="1" w:styleId="lit">
    <w:name w:val="lit"/>
    <w:basedOn w:val="DefaultParagraphFont"/>
    <w:rsid w:val="008A4CEA"/>
  </w:style>
  <w:style w:type="character" w:customStyle="1" w:styleId="str">
    <w:name w:val="str"/>
    <w:basedOn w:val="DefaultParagraphFont"/>
    <w:rsid w:val="008A4CEA"/>
  </w:style>
  <w:style w:type="character" w:customStyle="1" w:styleId="typ">
    <w:name w:val="typ"/>
    <w:basedOn w:val="DefaultParagraphFont"/>
    <w:rsid w:val="008A4CEA"/>
  </w:style>
  <w:style w:type="character" w:customStyle="1" w:styleId="kwd">
    <w:name w:val="kwd"/>
    <w:basedOn w:val="DefaultParagraphFont"/>
    <w:rsid w:val="008A4CEA"/>
  </w:style>
  <w:style w:type="character" w:styleId="HTMLCode">
    <w:name w:val="HTML Code"/>
    <w:basedOn w:val="DefaultParagraphFont"/>
    <w:uiPriority w:val="99"/>
    <w:semiHidden/>
    <w:unhideWhenUsed/>
    <w:rsid w:val="008A4CEA"/>
    <w:rPr>
      <w:rFonts w:ascii="Courier New" w:eastAsia="Times New Roman" w:hAnsi="Courier New" w:cs="Courier New"/>
      <w:sz w:val="20"/>
      <w:szCs w:val="20"/>
    </w:rPr>
  </w:style>
  <w:style w:type="character" w:styleId="Strong">
    <w:name w:val="Strong"/>
    <w:basedOn w:val="DefaultParagraphFont"/>
    <w:uiPriority w:val="22"/>
    <w:qFormat/>
    <w:rsid w:val="008A4CEA"/>
    <w:rPr>
      <w:b/>
      <w:bCs/>
    </w:rPr>
  </w:style>
  <w:style w:type="character" w:styleId="UnresolvedMention">
    <w:name w:val="Unresolved Mention"/>
    <w:basedOn w:val="DefaultParagraphFont"/>
    <w:uiPriority w:val="99"/>
    <w:semiHidden/>
    <w:unhideWhenUsed/>
    <w:rsid w:val="008A4CEA"/>
    <w:rPr>
      <w:color w:val="605E5C"/>
      <w:shd w:val="clear" w:color="auto" w:fill="E1DFDD"/>
    </w:rPr>
  </w:style>
  <w:style w:type="paragraph" w:styleId="Caption">
    <w:name w:val="caption"/>
    <w:basedOn w:val="Normal"/>
    <w:next w:val="Normal"/>
    <w:uiPriority w:val="35"/>
    <w:unhideWhenUsed/>
    <w:qFormat/>
    <w:rsid w:val="005C25AA"/>
    <w:pPr>
      <w:spacing w:line="240" w:lineRule="auto"/>
    </w:pPr>
    <w:rPr>
      <w:rFonts w:ascii="Times New Roman" w:hAnsi="Times New Roman"/>
      <w:b/>
      <w:i/>
      <w:i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246051">
      <w:bodyDiv w:val="1"/>
      <w:marLeft w:val="0"/>
      <w:marRight w:val="0"/>
      <w:marTop w:val="0"/>
      <w:marBottom w:val="0"/>
      <w:divBdr>
        <w:top w:val="none" w:sz="0" w:space="0" w:color="auto"/>
        <w:left w:val="none" w:sz="0" w:space="0" w:color="auto"/>
        <w:bottom w:val="none" w:sz="0" w:space="0" w:color="auto"/>
        <w:right w:val="none" w:sz="0" w:space="0" w:color="auto"/>
      </w:divBdr>
      <w:divsChild>
        <w:div w:id="640157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85367860">
      <w:bodyDiv w:val="1"/>
      <w:marLeft w:val="0"/>
      <w:marRight w:val="0"/>
      <w:marTop w:val="0"/>
      <w:marBottom w:val="0"/>
      <w:divBdr>
        <w:top w:val="none" w:sz="0" w:space="0" w:color="auto"/>
        <w:left w:val="none" w:sz="0" w:space="0" w:color="auto"/>
        <w:bottom w:val="none" w:sz="0" w:space="0" w:color="auto"/>
        <w:right w:val="none" w:sz="0" w:space="0" w:color="auto"/>
      </w:divBdr>
      <w:divsChild>
        <w:div w:id="1030375750">
          <w:marLeft w:val="547"/>
          <w:marRight w:val="0"/>
          <w:marTop w:val="106"/>
          <w:marBottom w:val="0"/>
          <w:divBdr>
            <w:top w:val="none" w:sz="0" w:space="0" w:color="auto"/>
            <w:left w:val="none" w:sz="0" w:space="0" w:color="auto"/>
            <w:bottom w:val="none" w:sz="0" w:space="0" w:color="auto"/>
            <w:right w:val="none" w:sz="0" w:space="0" w:color="auto"/>
          </w:divBdr>
        </w:div>
      </w:divsChild>
    </w:div>
    <w:div w:id="672033925">
      <w:bodyDiv w:val="1"/>
      <w:marLeft w:val="0"/>
      <w:marRight w:val="0"/>
      <w:marTop w:val="0"/>
      <w:marBottom w:val="0"/>
      <w:divBdr>
        <w:top w:val="none" w:sz="0" w:space="0" w:color="auto"/>
        <w:left w:val="none" w:sz="0" w:space="0" w:color="auto"/>
        <w:bottom w:val="none" w:sz="0" w:space="0" w:color="auto"/>
        <w:right w:val="none" w:sz="0" w:space="0" w:color="auto"/>
      </w:divBdr>
    </w:div>
    <w:div w:id="827093328">
      <w:bodyDiv w:val="1"/>
      <w:marLeft w:val="0"/>
      <w:marRight w:val="0"/>
      <w:marTop w:val="0"/>
      <w:marBottom w:val="0"/>
      <w:divBdr>
        <w:top w:val="none" w:sz="0" w:space="0" w:color="auto"/>
        <w:left w:val="none" w:sz="0" w:space="0" w:color="auto"/>
        <w:bottom w:val="none" w:sz="0" w:space="0" w:color="auto"/>
        <w:right w:val="none" w:sz="0" w:space="0" w:color="auto"/>
      </w:divBdr>
    </w:div>
    <w:div w:id="1682779117">
      <w:bodyDiv w:val="1"/>
      <w:marLeft w:val="0"/>
      <w:marRight w:val="0"/>
      <w:marTop w:val="0"/>
      <w:marBottom w:val="0"/>
      <w:divBdr>
        <w:top w:val="none" w:sz="0" w:space="0" w:color="auto"/>
        <w:left w:val="none" w:sz="0" w:space="0" w:color="auto"/>
        <w:bottom w:val="none" w:sz="0" w:space="0" w:color="auto"/>
        <w:right w:val="none" w:sz="0" w:space="0" w:color="auto"/>
      </w:divBdr>
    </w:div>
    <w:div w:id="1752462010">
      <w:bodyDiv w:val="1"/>
      <w:marLeft w:val="0"/>
      <w:marRight w:val="0"/>
      <w:marTop w:val="0"/>
      <w:marBottom w:val="0"/>
      <w:divBdr>
        <w:top w:val="none" w:sz="0" w:space="0" w:color="auto"/>
        <w:left w:val="none" w:sz="0" w:space="0" w:color="auto"/>
        <w:bottom w:val="none" w:sz="0" w:space="0" w:color="auto"/>
        <w:right w:val="none" w:sz="0" w:space="0" w:color="auto"/>
      </w:divBdr>
    </w:div>
    <w:div w:id="1936093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doi.org/10.1007/s10639-022-10927-7" TargetMode="External"/><Relationship Id="rId68" Type="http://schemas.openxmlformats.org/officeDocument/2006/relationships/hyperlink" Target="https://papers.ssrn.com/sol3/papers.cfm?abstract_id=4361548&amp;amp;download=yes"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mdpi.com/2227-7102/9/4/267" TargetMode="External"/><Relationship Id="rId58" Type="http://schemas.openxmlformats.org/officeDocument/2006/relationships/hyperlink" Target="https://doi.org/10.1007/s10639-021-10458-7" TargetMode="External"/><Relationship Id="rId66" Type="http://schemas.openxmlformats.org/officeDocument/2006/relationships/hyperlink" Target="https://www.arxiv-vanity.com/papers/2212.09292/" TargetMode="External"/><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doi.org/10.36909/jer.14749" TargetMode="Externa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doi.org/10.35741/issn.0258-2724.56.2.1" TargetMode="External"/><Relationship Id="rId56" Type="http://schemas.openxmlformats.org/officeDocument/2006/relationships/hyperlink" Target="https://doi.org/10.22214/ijraset.2023.54887" TargetMode="External"/><Relationship Id="rId64" Type="http://schemas.openxmlformats.org/officeDocument/2006/relationships/hyperlink" Target="https://www.sciencedirect.com/science/article/abs/pii/S0747563219300330" TargetMode="External"/><Relationship Id="rId69" Type="http://schemas.openxmlformats.org/officeDocument/2006/relationships/hyperlink" Target="https://proceedings.neurips.cc/paper_files/paper/2017/file/3f5ee243547dee91fbd053c1c4a845aa-Paper.pdf" TargetMode="External"/><Relationship Id="rId8" Type="http://schemas.openxmlformats.org/officeDocument/2006/relationships/webSettings" Target="webSettings.xml"/><Relationship Id="rId51" Type="http://schemas.openxmlformats.org/officeDocument/2006/relationships/hyperlink" Target="https://doi.org/10.4018/IJDET.20210401.oa3" TargetMode="External"/><Relationship Id="rId72"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doi.org/10.1016/j.compedu.2020.104009" TargetMode="External"/><Relationship Id="rId67" Type="http://schemas.openxmlformats.org/officeDocument/2006/relationships/hyperlink" Target="https://doi.org/10.18662/brain/13.1/298"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doi.org/10.1016/j.jebo.2020.12.004" TargetMode="External"/><Relationship Id="rId62" Type="http://schemas.openxmlformats.org/officeDocument/2006/relationships/hyperlink" Target="https://www.researchgate.net/publication/361808864_User_Experience_of_Online_Examinations_and_Proctoring_A_Case_Based_Study" TargetMode="External"/><Relationship Id="rId70" Type="http://schemas.openxmlformats.org/officeDocument/2006/relationships/hyperlink" Target="https://www.spiedigitallibrary.org/conference-proceedings-of-spie/12604/2674630/Abnormal-behavior-identification-of-examinees-based-on-improved-YOLOv5/10.1117/12.2674630.short?SSO=1&amp;amp;tab=ArticleLink"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mdpi.com/1999-5903/13/5/127" TargetMode="External"/><Relationship Id="rId57" Type="http://schemas.openxmlformats.org/officeDocument/2006/relationships/hyperlink" Target="https://www.mendeley.com/catalogue/9bd3a016-ae3c-30ab-a634-8b52d18c7628/"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ijraset.com/research-paper/development-of-online-exam-system-for-the-institution" TargetMode="External"/><Relationship Id="rId60" Type="http://schemas.openxmlformats.org/officeDocument/2006/relationships/hyperlink" Target="https://papers.ssrn.com/sol3/papers.cfm?abstract_id=3866446" TargetMode="External"/><Relationship Id="rId65" Type="http://schemas.openxmlformats.org/officeDocument/2006/relationships/hyperlink" Target="https://www.tandfonline.com/doi/full/10.1080/08923647.2019.1663082" TargetMode="External"/><Relationship Id="rId73"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doi.org/10.1016/j.cose.2018.02.021" TargetMode="External"/><Relationship Id="rId55" Type="http://schemas.openxmlformats.org/officeDocument/2006/relationships/hyperlink" Target="https://ieeexplore.ieee.org/document/6983376/" TargetMode="External"/><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academic-publishing.org/index.php/ejel/article/view/2600"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fd455c74-a2ee-429b-9cce-6f6f2e5de9cf" xsi:nil="true"/>
    <lcf76f155ced4ddcb4097134ff3c332f xmlns="cced6d48-542c-4798-aa6d-b40c326f6d70">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2FDC21F03F56644C9517E21F25A63030" ma:contentTypeVersion="12" ma:contentTypeDescription="Create a new document." ma:contentTypeScope="" ma:versionID="e089f3c9489b85fd8d5bb61b17fe6ea8">
  <xsd:schema xmlns:xsd="http://www.w3.org/2001/XMLSchema" xmlns:xs="http://www.w3.org/2001/XMLSchema" xmlns:p="http://schemas.microsoft.com/office/2006/metadata/properties" xmlns:ns2="cced6d48-542c-4798-aa6d-b40c326f6d70" xmlns:ns3="fd455c74-a2ee-429b-9cce-6f6f2e5de9cf" targetNamespace="http://schemas.microsoft.com/office/2006/metadata/properties" ma:root="true" ma:fieldsID="696754fcb76ed28176a0d2d6dacfca73" ns2:_="" ns3:_="">
    <xsd:import namespace="cced6d48-542c-4798-aa6d-b40c326f6d70"/>
    <xsd:import namespace="fd455c74-a2ee-429b-9cce-6f6f2e5de9c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ed6d48-542c-4798-aa6d-b40c326f6d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4c67af9b-ee6a-4f0f-af94-bb61e98f633b"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d455c74-a2ee-429b-9cce-6f6f2e5de9cf"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fc94a26c-36e1-4123-a97d-729103d62898}" ma:internalName="TaxCatchAll" ma:showField="CatchAllData" ma:web="fd455c74-a2ee-429b-9cce-6f6f2e5de9c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8BBC7E9-B75F-40D2-BA44-04754106B17A}">
  <ds:schemaRefs>
    <ds:schemaRef ds:uri="fd455c74-a2ee-429b-9cce-6f6f2e5de9cf"/>
    <ds:schemaRef ds:uri="cced6d48-542c-4798-aa6d-b40c326f6d70"/>
    <ds:schemaRef ds:uri="http://schemas.microsoft.com/office/2006/documentManagement/types"/>
    <ds:schemaRef ds:uri="http://schemas.openxmlformats.org/package/2006/metadata/core-properties"/>
    <ds:schemaRef ds:uri="http://www.w3.org/XML/1998/namespace"/>
    <ds:schemaRef ds:uri="http://schemas.microsoft.com/office/infopath/2007/PartnerControls"/>
    <ds:schemaRef ds:uri="http://purl.org/dc/dcmitype/"/>
    <ds:schemaRef ds:uri="http://schemas.microsoft.com/office/2006/metadata/properties"/>
    <ds:schemaRef ds:uri="http://purl.org/dc/terms/"/>
    <ds:schemaRef ds:uri="http://purl.org/dc/elements/1.1/"/>
  </ds:schemaRefs>
</ds:datastoreItem>
</file>

<file path=customXml/itemProps2.xml><?xml version="1.0" encoding="utf-8"?>
<ds:datastoreItem xmlns:ds="http://schemas.openxmlformats.org/officeDocument/2006/customXml" ds:itemID="{12735F4A-4022-4CF0-934E-CA41433082A5}">
  <ds:schemaRefs>
    <ds:schemaRef ds:uri="http://schemas.microsoft.com/sharepoint/v3/contenttype/forms"/>
  </ds:schemaRefs>
</ds:datastoreItem>
</file>

<file path=customXml/itemProps3.xml><?xml version="1.0" encoding="utf-8"?>
<ds:datastoreItem xmlns:ds="http://schemas.openxmlformats.org/officeDocument/2006/customXml" ds:itemID="{6FB8869C-79DA-4628-A8A9-23543B2B27A1}">
  <ds:schemaRefs>
    <ds:schemaRef ds:uri="http://schemas.openxmlformats.org/officeDocument/2006/bibliography"/>
  </ds:schemaRefs>
</ds:datastoreItem>
</file>

<file path=customXml/itemProps4.xml><?xml version="1.0" encoding="utf-8"?>
<ds:datastoreItem xmlns:ds="http://schemas.openxmlformats.org/officeDocument/2006/customXml" ds:itemID="{DDB7A58E-25C3-43F0-9935-AEE1F4CB75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ed6d48-542c-4798-aa6d-b40c326f6d70"/>
    <ds:schemaRef ds:uri="fd455c74-a2ee-429b-9cce-6f6f2e5de9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12230</Words>
  <Characters>69714</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81781</CharactersWithSpaces>
  <SharedDoc>false</SharedDoc>
  <HLinks>
    <vt:vector size="144" baseType="variant">
      <vt:variant>
        <vt:i4>5963795</vt:i4>
      </vt:variant>
      <vt:variant>
        <vt:i4>69</vt:i4>
      </vt:variant>
      <vt:variant>
        <vt:i4>0</vt:i4>
      </vt:variant>
      <vt:variant>
        <vt:i4>5</vt:i4>
      </vt:variant>
      <vt:variant>
        <vt:lpwstr>https://academic-publishing.org/index.php/ejel/article/view/2600</vt:lpwstr>
      </vt:variant>
      <vt:variant>
        <vt:lpwstr/>
      </vt:variant>
      <vt:variant>
        <vt:i4>1966167</vt:i4>
      </vt:variant>
      <vt:variant>
        <vt:i4>66</vt:i4>
      </vt:variant>
      <vt:variant>
        <vt:i4>0</vt:i4>
      </vt:variant>
      <vt:variant>
        <vt:i4>5</vt:i4>
      </vt:variant>
      <vt:variant>
        <vt:lpwstr>https://www.spiedigitallibrary.org/conference-proceedings-of-spie/12604/2674630/Abnormal-behavior-identification-of-examinees-based-on-improved-YOLOv5/10.1117/12.2674630.short?SSO=1&amp;amp;tab=ArticleLink</vt:lpwstr>
      </vt:variant>
      <vt:variant>
        <vt:lpwstr/>
      </vt:variant>
      <vt:variant>
        <vt:i4>6226035</vt:i4>
      </vt:variant>
      <vt:variant>
        <vt:i4>63</vt:i4>
      </vt:variant>
      <vt:variant>
        <vt:i4>0</vt:i4>
      </vt:variant>
      <vt:variant>
        <vt:i4>5</vt:i4>
      </vt:variant>
      <vt:variant>
        <vt:lpwstr>https://proceedings.neurips.cc/paper_files/paper/2017/file/3f5ee243547dee91fbd053c1c4a845aa-Paper.pdf</vt:lpwstr>
      </vt:variant>
      <vt:variant>
        <vt:lpwstr/>
      </vt:variant>
      <vt:variant>
        <vt:i4>4259878</vt:i4>
      </vt:variant>
      <vt:variant>
        <vt:i4>60</vt:i4>
      </vt:variant>
      <vt:variant>
        <vt:i4>0</vt:i4>
      </vt:variant>
      <vt:variant>
        <vt:i4>5</vt:i4>
      </vt:variant>
      <vt:variant>
        <vt:lpwstr>https://papers.ssrn.com/sol3/papers.cfm?abstract_id=4361548&amp;amp;download=yes</vt:lpwstr>
      </vt:variant>
      <vt:variant>
        <vt:lpwstr/>
      </vt:variant>
      <vt:variant>
        <vt:i4>7078015</vt:i4>
      </vt:variant>
      <vt:variant>
        <vt:i4>57</vt:i4>
      </vt:variant>
      <vt:variant>
        <vt:i4>0</vt:i4>
      </vt:variant>
      <vt:variant>
        <vt:i4>5</vt:i4>
      </vt:variant>
      <vt:variant>
        <vt:lpwstr>https://doi.org/10.18662/brain/13.1/298</vt:lpwstr>
      </vt:variant>
      <vt:variant>
        <vt:lpwstr/>
      </vt:variant>
      <vt:variant>
        <vt:i4>7078007</vt:i4>
      </vt:variant>
      <vt:variant>
        <vt:i4>54</vt:i4>
      </vt:variant>
      <vt:variant>
        <vt:i4>0</vt:i4>
      </vt:variant>
      <vt:variant>
        <vt:i4>5</vt:i4>
      </vt:variant>
      <vt:variant>
        <vt:lpwstr>https://www.arxiv-vanity.com/papers/2212.09292/</vt:lpwstr>
      </vt:variant>
      <vt:variant>
        <vt:lpwstr/>
      </vt:variant>
      <vt:variant>
        <vt:i4>2359413</vt:i4>
      </vt:variant>
      <vt:variant>
        <vt:i4>51</vt:i4>
      </vt:variant>
      <vt:variant>
        <vt:i4>0</vt:i4>
      </vt:variant>
      <vt:variant>
        <vt:i4>5</vt:i4>
      </vt:variant>
      <vt:variant>
        <vt:lpwstr>https://www.tandfonline.com/doi/full/10.1080/08923647.2019.1663082</vt:lpwstr>
      </vt:variant>
      <vt:variant>
        <vt:lpwstr/>
      </vt:variant>
      <vt:variant>
        <vt:i4>2883683</vt:i4>
      </vt:variant>
      <vt:variant>
        <vt:i4>48</vt:i4>
      </vt:variant>
      <vt:variant>
        <vt:i4>0</vt:i4>
      </vt:variant>
      <vt:variant>
        <vt:i4>5</vt:i4>
      </vt:variant>
      <vt:variant>
        <vt:lpwstr>https://www.sciencedirect.com/science/article/abs/pii/S0747563219300330</vt:lpwstr>
      </vt:variant>
      <vt:variant>
        <vt:lpwstr/>
      </vt:variant>
      <vt:variant>
        <vt:i4>2555952</vt:i4>
      </vt:variant>
      <vt:variant>
        <vt:i4>45</vt:i4>
      </vt:variant>
      <vt:variant>
        <vt:i4>0</vt:i4>
      </vt:variant>
      <vt:variant>
        <vt:i4>5</vt:i4>
      </vt:variant>
      <vt:variant>
        <vt:lpwstr>https://doi.org/10.1007/s10639-022-10927-7</vt:lpwstr>
      </vt:variant>
      <vt:variant>
        <vt:lpwstr/>
      </vt:variant>
      <vt:variant>
        <vt:i4>8192088</vt:i4>
      </vt:variant>
      <vt:variant>
        <vt:i4>42</vt:i4>
      </vt:variant>
      <vt:variant>
        <vt:i4>0</vt:i4>
      </vt:variant>
      <vt:variant>
        <vt:i4>5</vt:i4>
      </vt:variant>
      <vt:variant>
        <vt:lpwstr>https://www.researchgate.net/publication/361808864_User_Experience_of_Online_Examinations_and_Proctoring_A_Case_Based_Study</vt:lpwstr>
      </vt:variant>
      <vt:variant>
        <vt:lpwstr/>
      </vt:variant>
      <vt:variant>
        <vt:i4>2687032</vt:i4>
      </vt:variant>
      <vt:variant>
        <vt:i4>39</vt:i4>
      </vt:variant>
      <vt:variant>
        <vt:i4>0</vt:i4>
      </vt:variant>
      <vt:variant>
        <vt:i4>5</vt:i4>
      </vt:variant>
      <vt:variant>
        <vt:lpwstr>https://doi.org/10.36909/jer.14749</vt:lpwstr>
      </vt:variant>
      <vt:variant>
        <vt:lpwstr/>
      </vt:variant>
      <vt:variant>
        <vt:i4>2162716</vt:i4>
      </vt:variant>
      <vt:variant>
        <vt:i4>36</vt:i4>
      </vt:variant>
      <vt:variant>
        <vt:i4>0</vt:i4>
      </vt:variant>
      <vt:variant>
        <vt:i4>5</vt:i4>
      </vt:variant>
      <vt:variant>
        <vt:lpwstr>https://papers.ssrn.com/sol3/papers.cfm?abstract_id=3866446</vt:lpwstr>
      </vt:variant>
      <vt:variant>
        <vt:lpwstr>:~:text=Some%20universities%20collected%20assignments%2C%20where,learning%2C%20proctoring%2C%20online%20tests</vt:lpwstr>
      </vt:variant>
      <vt:variant>
        <vt:i4>6029318</vt:i4>
      </vt:variant>
      <vt:variant>
        <vt:i4>33</vt:i4>
      </vt:variant>
      <vt:variant>
        <vt:i4>0</vt:i4>
      </vt:variant>
      <vt:variant>
        <vt:i4>5</vt:i4>
      </vt:variant>
      <vt:variant>
        <vt:lpwstr>https://doi.org/10.1016/j.compedu.2020.104009</vt:lpwstr>
      </vt:variant>
      <vt:variant>
        <vt:lpwstr/>
      </vt:variant>
      <vt:variant>
        <vt:i4>2490423</vt:i4>
      </vt:variant>
      <vt:variant>
        <vt:i4>30</vt:i4>
      </vt:variant>
      <vt:variant>
        <vt:i4>0</vt:i4>
      </vt:variant>
      <vt:variant>
        <vt:i4>5</vt:i4>
      </vt:variant>
      <vt:variant>
        <vt:lpwstr>https://doi.org/10.1007/s10639-021-10458-7</vt:lpwstr>
      </vt:variant>
      <vt:variant>
        <vt:lpwstr/>
      </vt:variant>
      <vt:variant>
        <vt:i4>720913</vt:i4>
      </vt:variant>
      <vt:variant>
        <vt:i4>27</vt:i4>
      </vt:variant>
      <vt:variant>
        <vt:i4>0</vt:i4>
      </vt:variant>
      <vt:variant>
        <vt:i4>5</vt:i4>
      </vt:variant>
      <vt:variant>
        <vt:lpwstr>https://www.mendeley.com/catalogue/9bd3a016-ae3c-30ab-a634-8b52d18c7628/</vt:lpwstr>
      </vt:variant>
      <vt:variant>
        <vt:lpwstr/>
      </vt:variant>
      <vt:variant>
        <vt:i4>3604536</vt:i4>
      </vt:variant>
      <vt:variant>
        <vt:i4>24</vt:i4>
      </vt:variant>
      <vt:variant>
        <vt:i4>0</vt:i4>
      </vt:variant>
      <vt:variant>
        <vt:i4>5</vt:i4>
      </vt:variant>
      <vt:variant>
        <vt:lpwstr>https://doi.org/10.22214/ijraset.2023.54887</vt:lpwstr>
      </vt:variant>
      <vt:variant>
        <vt:lpwstr/>
      </vt:variant>
      <vt:variant>
        <vt:i4>1310746</vt:i4>
      </vt:variant>
      <vt:variant>
        <vt:i4>21</vt:i4>
      </vt:variant>
      <vt:variant>
        <vt:i4>0</vt:i4>
      </vt:variant>
      <vt:variant>
        <vt:i4>5</vt:i4>
      </vt:variant>
      <vt:variant>
        <vt:lpwstr>https://ieeexplore.ieee.org/document/6983376/</vt:lpwstr>
      </vt:variant>
      <vt:variant>
        <vt:lpwstr/>
      </vt:variant>
      <vt:variant>
        <vt:i4>3014719</vt:i4>
      </vt:variant>
      <vt:variant>
        <vt:i4>18</vt:i4>
      </vt:variant>
      <vt:variant>
        <vt:i4>0</vt:i4>
      </vt:variant>
      <vt:variant>
        <vt:i4>5</vt:i4>
      </vt:variant>
      <vt:variant>
        <vt:lpwstr>https://doi.org/10.1016/j.jebo.2020.12.004</vt:lpwstr>
      </vt:variant>
      <vt:variant>
        <vt:lpwstr/>
      </vt:variant>
      <vt:variant>
        <vt:i4>7143464</vt:i4>
      </vt:variant>
      <vt:variant>
        <vt:i4>15</vt:i4>
      </vt:variant>
      <vt:variant>
        <vt:i4>0</vt:i4>
      </vt:variant>
      <vt:variant>
        <vt:i4>5</vt:i4>
      </vt:variant>
      <vt:variant>
        <vt:lpwstr>https://www.mdpi.com/2227-7102/9/4/267</vt:lpwstr>
      </vt:variant>
      <vt:variant>
        <vt:lpwstr/>
      </vt:variant>
      <vt:variant>
        <vt:i4>5373983</vt:i4>
      </vt:variant>
      <vt:variant>
        <vt:i4>12</vt:i4>
      </vt:variant>
      <vt:variant>
        <vt:i4>0</vt:i4>
      </vt:variant>
      <vt:variant>
        <vt:i4>5</vt:i4>
      </vt:variant>
      <vt:variant>
        <vt:lpwstr>https://www.ijraset.com/research-paper/development-of-online-exam-system-for-the-institution</vt:lpwstr>
      </vt:variant>
      <vt:variant>
        <vt:lpwstr/>
      </vt:variant>
      <vt:variant>
        <vt:i4>7209060</vt:i4>
      </vt:variant>
      <vt:variant>
        <vt:i4>9</vt:i4>
      </vt:variant>
      <vt:variant>
        <vt:i4>0</vt:i4>
      </vt:variant>
      <vt:variant>
        <vt:i4>5</vt:i4>
      </vt:variant>
      <vt:variant>
        <vt:lpwstr>https://doi.org/10.4018/IJDET.20210401.oa3</vt:lpwstr>
      </vt:variant>
      <vt:variant>
        <vt:lpwstr/>
      </vt:variant>
      <vt:variant>
        <vt:i4>2621484</vt:i4>
      </vt:variant>
      <vt:variant>
        <vt:i4>6</vt:i4>
      </vt:variant>
      <vt:variant>
        <vt:i4>0</vt:i4>
      </vt:variant>
      <vt:variant>
        <vt:i4>5</vt:i4>
      </vt:variant>
      <vt:variant>
        <vt:lpwstr>https://doi.org/10.1016/j.cose.2018.02.021</vt:lpwstr>
      </vt:variant>
      <vt:variant>
        <vt:lpwstr/>
      </vt:variant>
      <vt:variant>
        <vt:i4>6750254</vt:i4>
      </vt:variant>
      <vt:variant>
        <vt:i4>3</vt:i4>
      </vt:variant>
      <vt:variant>
        <vt:i4>0</vt:i4>
      </vt:variant>
      <vt:variant>
        <vt:i4>5</vt:i4>
      </vt:variant>
      <vt:variant>
        <vt:lpwstr>https://www.mdpi.com/1999-5903/13/5/127</vt:lpwstr>
      </vt:variant>
      <vt:variant>
        <vt:lpwstr/>
      </vt:variant>
      <vt:variant>
        <vt:i4>2949239</vt:i4>
      </vt:variant>
      <vt:variant>
        <vt:i4>0</vt:i4>
      </vt:variant>
      <vt:variant>
        <vt:i4>0</vt:i4>
      </vt:variant>
      <vt:variant>
        <vt:i4>5</vt:i4>
      </vt:variant>
      <vt:variant>
        <vt:lpwstr>https://doi.org/10.35741/issn.0258-2724.56.2.1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Tomski</dc:creator>
  <cp:keywords/>
  <cp:lastModifiedBy>Al Vince Arandia</cp:lastModifiedBy>
  <cp:revision>2</cp:revision>
  <cp:lastPrinted>2023-11-16T10:56:00Z</cp:lastPrinted>
  <dcterms:created xsi:type="dcterms:W3CDTF">2024-02-05T10:44:00Z</dcterms:created>
  <dcterms:modified xsi:type="dcterms:W3CDTF">2024-02-05T10:44:00Z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0x0101002FDC21F03F56644C9517E21F25A63030</vt:lpwstr>
  </property>
  <property fmtid="{D5CDD505-2E9C-101B-9397-08002B2CF9AE}" pid="3" name="MediaServiceImageTags">
    <vt:lpwstr/>
  </property>
</Properties>
</file>